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people.xml" ContentType="application/vnd.openxmlformats-officedocument.wordprocessingml.people+xml"/>
  <Override PartName="/word/commentsExtended.xml" ContentType="application/vnd.openxmlformats-officedocument.wordprocessingml.commentsExtended+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10AFD55" w14:textId="77777777" w:rsidR="00355D69" w:rsidRDefault="00355D69" w:rsidP="00D33FBC">
      <w:pPr>
        <w:pStyle w:val="TOC2"/>
      </w:pPr>
    </w:p>
    <w:p w14:paraId="410AFD56" w14:textId="77777777" w:rsidR="00355D69" w:rsidRDefault="00355D69" w:rsidP="00D33FBC">
      <w:pPr>
        <w:pStyle w:val="TOC2"/>
      </w:pPr>
    </w:p>
    <w:p w14:paraId="410AFD57" w14:textId="77777777" w:rsidR="00355D69" w:rsidRDefault="00355D69" w:rsidP="00D33FBC">
      <w:pPr>
        <w:pStyle w:val="TOC2"/>
      </w:pPr>
    </w:p>
    <w:p w14:paraId="410AFD58" w14:textId="77777777" w:rsidR="00355D69" w:rsidRDefault="00355D69" w:rsidP="00D33FBC">
      <w:pPr>
        <w:pStyle w:val="TOC2"/>
      </w:pPr>
    </w:p>
    <w:p w14:paraId="410AFD59" w14:textId="77777777" w:rsidR="00355D69" w:rsidRDefault="00355D69" w:rsidP="00D33FBC">
      <w:pPr>
        <w:pStyle w:val="TOC2"/>
      </w:pPr>
    </w:p>
    <w:p w14:paraId="410AFD5A" w14:textId="77777777" w:rsidR="00355D69" w:rsidRDefault="00355D69" w:rsidP="00D33FBC">
      <w:pPr>
        <w:pStyle w:val="TOC2"/>
      </w:pPr>
    </w:p>
    <w:p w14:paraId="410AFD5B" w14:textId="77777777" w:rsidR="00355D69" w:rsidRDefault="00355D69" w:rsidP="00D33FBC">
      <w:pPr>
        <w:pStyle w:val="TOC2"/>
      </w:pPr>
    </w:p>
    <w:p w14:paraId="410AFD5C" w14:textId="77777777" w:rsidR="00355D69" w:rsidRDefault="00355D69" w:rsidP="00D33FBC">
      <w:pPr>
        <w:pStyle w:val="TOC2"/>
      </w:pPr>
    </w:p>
    <w:p w14:paraId="410AFD5D" w14:textId="77777777" w:rsidR="00355D69" w:rsidRDefault="00355D69" w:rsidP="00D33FBC">
      <w:pPr>
        <w:pStyle w:val="TOC2"/>
      </w:pPr>
    </w:p>
    <w:p w14:paraId="410AFD5E" w14:textId="77777777" w:rsidR="00355D69" w:rsidRDefault="00355D69" w:rsidP="00D33FBC">
      <w:pPr>
        <w:pStyle w:val="TOC2"/>
      </w:pPr>
    </w:p>
    <w:p w14:paraId="410AFD5F" w14:textId="77777777" w:rsidR="00355D69" w:rsidRDefault="00355D69" w:rsidP="00D33FBC">
      <w:pPr>
        <w:pStyle w:val="TOC2"/>
      </w:pPr>
    </w:p>
    <w:p w14:paraId="410AFD61" w14:textId="5629A2BC" w:rsidR="00ED23B9" w:rsidRDefault="00ED23B9" w:rsidP="003C67FE">
      <w:pPr>
        <w:pStyle w:val="EYCoverStyle"/>
        <w:tabs>
          <w:tab w:val="left" w:pos="2670"/>
        </w:tabs>
      </w:pPr>
    </w:p>
    <w:p w14:paraId="410AFD62" w14:textId="77777777" w:rsidR="00ED23B9" w:rsidRDefault="00ED23B9">
      <w:pPr>
        <w:pStyle w:val="EYCoverStyle"/>
      </w:pPr>
    </w:p>
    <w:p w14:paraId="410AFD63" w14:textId="77777777" w:rsidR="00ED23B9" w:rsidRDefault="00ED23B9">
      <w:pPr>
        <w:pStyle w:val="EYCoverStyle"/>
      </w:pPr>
    </w:p>
    <w:p w14:paraId="410AFD64" w14:textId="77777777" w:rsidR="00ED23B9" w:rsidRDefault="00ED23B9"/>
    <w:p w14:paraId="410AFD65" w14:textId="77777777" w:rsidR="00ED23B9" w:rsidRDefault="00ED23B9"/>
    <w:p w14:paraId="410AFD66" w14:textId="77777777" w:rsidR="00ED23B9" w:rsidRDefault="00ED23B9"/>
    <w:p w14:paraId="410AFD67" w14:textId="77777777" w:rsidR="00ED23B9" w:rsidRDefault="00ED23B9"/>
    <w:p w14:paraId="410AFD68" w14:textId="77777777" w:rsidR="00ED23B9" w:rsidRDefault="00ED23B9"/>
    <w:p w14:paraId="410AFD69" w14:textId="77777777" w:rsidR="00ED23B9" w:rsidRDefault="00ED23B9"/>
    <w:p w14:paraId="410AFD6A" w14:textId="77777777" w:rsidR="00ED23B9" w:rsidRDefault="00ED23B9"/>
    <w:p w14:paraId="410AFD6B" w14:textId="77777777" w:rsidR="00ED23B9" w:rsidRDefault="00ED23B9"/>
    <w:p w14:paraId="410AFD6C" w14:textId="77777777" w:rsidR="00ED23B9" w:rsidRDefault="00ED23B9"/>
    <w:p w14:paraId="410AFD6D" w14:textId="77777777" w:rsidR="00ED23B9" w:rsidRDefault="00ED23B9"/>
    <w:p w14:paraId="410AFD6E" w14:textId="77777777" w:rsidR="00ED23B9" w:rsidRDefault="00ED23B9"/>
    <w:p w14:paraId="410AFD6F" w14:textId="77777777" w:rsidR="00ED23B9" w:rsidRDefault="00ED23B9"/>
    <w:p w14:paraId="410AFD70" w14:textId="77777777" w:rsidR="00ED23B9" w:rsidRDefault="00ED23B9"/>
    <w:p w14:paraId="410AFD71" w14:textId="77777777" w:rsidR="00ED23B9" w:rsidRDefault="00ED23B9"/>
    <w:p w14:paraId="410AFD72" w14:textId="77777777" w:rsidR="00ED23B9" w:rsidRDefault="00ED23B9" w:rsidP="00A06B23">
      <w:pPr>
        <w:tabs>
          <w:tab w:val="left" w:pos="2370"/>
        </w:tabs>
      </w:pPr>
    </w:p>
    <w:p w14:paraId="410AFD73" w14:textId="77777777" w:rsidR="00ED23B9" w:rsidRDefault="006F0CCC">
      <w:r>
        <w:rPr>
          <w:noProof/>
          <w:lang w:val="en-IN" w:eastAsia="en-IN"/>
        </w:rPr>
        <mc:AlternateContent>
          <mc:Choice Requires="wps">
            <w:drawing>
              <wp:anchor distT="0" distB="0" distL="114300" distR="114300" simplePos="0" relativeHeight="251654656" behindDoc="0" locked="0" layoutInCell="1" allowOverlap="1" wp14:anchorId="410B067A" wp14:editId="410B067B">
                <wp:simplePos x="0" y="0"/>
                <wp:positionH relativeFrom="page">
                  <wp:posOffset>914400</wp:posOffset>
                </wp:positionH>
                <wp:positionV relativeFrom="page">
                  <wp:posOffset>10353675</wp:posOffset>
                </wp:positionV>
                <wp:extent cx="5715000" cy="4114800"/>
                <wp:effectExtent l="0" t="0" r="0" b="0"/>
                <wp:wrapNone/>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41148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10B06B0" w14:textId="77777777" w:rsidR="0095274F" w:rsidRDefault="0095274F" w:rsidP="009458B4"/>
                        </w:txbxContent>
                      </wps:txbx>
                      <wps:bodyPr rot="0" vert="horz" wrap="square" lIns="0" tIns="45720" rIns="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margin-left:1in;margin-top:815.25pt;width:450pt;height:324pt;z-index:2516546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" stroked="f">
                <v:textbox inset="0,,0">
                  <w:txbxContent>
                    <w:p w14:paraId="410B06B0" w14:textId="77777777" w:rsidR="0095274F" w:rsidRDefault="0095274F" w:rsidP="009458B4"/>
                  </w:txbxContent>
                </v:textbox>
                <w10:wrap anchorx="page" anchory="page"/>
              </v:shape>
            </w:pict>
          </mc:Fallback>
        </mc:AlternateContent>
      </w:r>
    </w:p>
    <w:p w14:paraId="410AFD74" w14:textId="77777777" w:rsidR="00ED23B9" w:rsidRDefault="00ED23B9" w:rsidP="006C7CD3">
      <w:pPr>
        <w:tabs>
          <w:tab w:val="left" w:pos="2505"/>
        </w:tabs>
      </w:pPr>
    </w:p>
    <w:p w14:paraId="410AFD75" w14:textId="77777777" w:rsidR="00355D69" w:rsidRDefault="00355D69" w:rsidP="006C7CD3">
      <w:pPr>
        <w:tabs>
          <w:tab w:val="left" w:pos="2505"/>
        </w:tabs>
      </w:pPr>
    </w:p>
    <w:p w14:paraId="410AFD76" w14:textId="77777777" w:rsidR="00355D69" w:rsidRDefault="00355D69" w:rsidP="006C7CD3">
      <w:pPr>
        <w:tabs>
          <w:tab w:val="left" w:pos="2505"/>
        </w:tabs>
      </w:pPr>
    </w:p>
    <w:p w14:paraId="410AFD77" w14:textId="77777777" w:rsidR="00355D69" w:rsidRDefault="00355D69" w:rsidP="006C7CD3">
      <w:pPr>
        <w:tabs>
          <w:tab w:val="left" w:pos="2505"/>
        </w:tabs>
      </w:pPr>
    </w:p>
    <w:p w14:paraId="410AFD78" w14:textId="77777777" w:rsidR="00355D69" w:rsidRDefault="00355D69" w:rsidP="006C7CD3">
      <w:pPr>
        <w:tabs>
          <w:tab w:val="left" w:pos="2505"/>
        </w:tabs>
      </w:pPr>
    </w:p>
    <w:p w14:paraId="410AFD79" w14:textId="77777777" w:rsidR="00355D69" w:rsidRDefault="00355D69" w:rsidP="006C7CD3">
      <w:pPr>
        <w:tabs>
          <w:tab w:val="left" w:pos="2505"/>
        </w:tabs>
      </w:pPr>
    </w:p>
    <w:p w14:paraId="410AFD7A" w14:textId="77777777" w:rsidR="00355D69" w:rsidRDefault="00355D69" w:rsidP="006C7CD3">
      <w:pPr>
        <w:tabs>
          <w:tab w:val="left" w:pos="2505"/>
        </w:tabs>
      </w:pPr>
    </w:p>
    <w:p w14:paraId="410AFD7B" w14:textId="77777777" w:rsidR="00355D69" w:rsidRDefault="00355D69" w:rsidP="006C7CD3">
      <w:pPr>
        <w:tabs>
          <w:tab w:val="left" w:pos="2505"/>
        </w:tabs>
      </w:pPr>
    </w:p>
    <w:p w14:paraId="410AFD7C" w14:textId="585163F8" w:rsidR="00355D69" w:rsidRDefault="00355D69" w:rsidP="003C67FE">
      <w:pPr>
        <w:tabs>
          <w:tab w:val="left" w:pos="2505"/>
        </w:tabs>
      </w:pPr>
    </w:p>
    <w:p w14:paraId="410AFD7D" w14:textId="77777777" w:rsidR="00355D69" w:rsidRDefault="00355D69" w:rsidP="006C7CD3">
      <w:pPr>
        <w:tabs>
          <w:tab w:val="left" w:pos="2505"/>
        </w:tabs>
      </w:pPr>
    </w:p>
    <w:p w14:paraId="410AFD7E" w14:textId="77777777" w:rsidR="00355D69" w:rsidRDefault="00355D69" w:rsidP="006C7CD3">
      <w:pPr>
        <w:tabs>
          <w:tab w:val="left" w:pos="2505"/>
        </w:tabs>
      </w:pPr>
    </w:p>
    <w:p w14:paraId="410AFD7F" w14:textId="77777777" w:rsidR="00355D69" w:rsidRDefault="00355D69" w:rsidP="006C7CD3">
      <w:pPr>
        <w:tabs>
          <w:tab w:val="left" w:pos="2505"/>
        </w:tabs>
      </w:pPr>
    </w:p>
    <w:p w14:paraId="410AFD80" w14:textId="77777777" w:rsidR="00355D69" w:rsidRDefault="00355D69" w:rsidP="006C7CD3">
      <w:pPr>
        <w:tabs>
          <w:tab w:val="left" w:pos="2505"/>
        </w:tabs>
      </w:pPr>
    </w:p>
    <w:p w14:paraId="410AFD81" w14:textId="77777777" w:rsidR="00355D69" w:rsidRDefault="00355D69" w:rsidP="006C7CD3">
      <w:pPr>
        <w:tabs>
          <w:tab w:val="left" w:pos="2505"/>
        </w:tabs>
      </w:pPr>
    </w:p>
    <w:p w14:paraId="410AFD82" w14:textId="77777777" w:rsidR="00355D69" w:rsidRDefault="00355D69" w:rsidP="006C7CD3">
      <w:pPr>
        <w:tabs>
          <w:tab w:val="left" w:pos="2505"/>
        </w:tabs>
        <w:sectPr w:rsidR="00355D69" w:rsidSect="00E57F3B">
          <w:headerReference w:type="even" r:id="rId13"/>
          <w:footerReference w:type="even" r:id="rId14"/>
          <w:footerReference w:type="default" r:id="rId15"/>
          <w:headerReference w:type="first" r:id="rId16"/>
          <w:footerReference w:type="first" r:id="rId17"/>
          <w:pgSz w:w="11909" w:h="16834" w:code="9"/>
          <w:pgMar w:top="2708" w:right="0" w:bottom="1800" w:left="0" w:header="720" w:footer="720" w:gutter="0"/>
          <w:cols w:space="245"/>
          <w:titlePg/>
        </w:sectPr>
      </w:pPr>
    </w:p>
    <w:bookmarkStart w:id="0" w:name="_Toc273018344" w:displacedByCustomXml="next"/>
    <w:bookmarkStart w:id="1" w:name="_Toc274137901" w:displacedByCustomXml="next"/>
    <w:bookmarkStart w:id="2" w:name="_Toc274578851" w:displacedByCustomXml="next"/>
    <w:bookmarkStart w:id="3" w:name="_Toc274593054" w:displacedByCustomXml="next"/>
    <w:bookmarkStart w:id="4" w:name="_Toc252292104" w:displacedByCustomXml="next"/>
    <w:bookmarkStart w:id="5" w:name="_Toc212342007" w:displacedByCustomXml="next"/>
    <w:bookmarkStart w:id="6" w:name="_Toc209340791" w:displacedByCustomXml="next"/>
    <w:sdt>
      <w:sdtPr>
        <w:rPr>
          <w:rFonts w:ascii="Trebuchet MS" w:eastAsia="Times New Roman" w:hAnsi="Trebuchet MS" w:cs="Times New Roman"/>
          <w:b w:val="0"/>
          <w:bCs w:val="0"/>
          <w:color w:val="auto"/>
          <w:sz w:val="20"/>
          <w:szCs w:val="20"/>
          <w:lang w:eastAsia="en-US"/>
        </w:rPr>
        <w:id w:val="-1956472755"/>
        <w:docPartObj>
          <w:docPartGallery w:val="Table of Contents"/>
          <w:docPartUnique/>
        </w:docPartObj>
      </w:sdtPr>
      <w:sdtEndPr>
        <w:rPr>
          <w:rFonts w:ascii="EYInterstate" w:hAnsi="EYInterstate"/>
          <w:noProof/>
        </w:rPr>
      </w:sdtEndPr>
      <w:sdtContent>
        <w:p w14:paraId="2E6F1B04" w14:textId="0D104EF4" w:rsidR="002F599A" w:rsidRDefault="002F599A" w:rsidP="002209BE">
          <w:pPr>
            <w:pStyle w:val="TOCHeading"/>
          </w:pPr>
          <w:r>
            <w:t>Table of Contents</w:t>
          </w:r>
        </w:p>
        <w:p w14:paraId="617302F8" w14:textId="77777777" w:rsidR="007E5017" w:rsidRDefault="002F599A">
          <w:pPr>
            <w:pStyle w:val="TOC1"/>
            <w:rPr>
              <w:rFonts w:asciiTheme="minorHAnsi" w:eastAsiaTheme="minorEastAsia" w:hAnsiTheme="minorHAnsi" w:cstheme="minorBidi"/>
              <w:sz w:val="22"/>
              <w:szCs w:val="22"/>
              <w:lang w:val="en-IN" w:eastAsia="en-IN"/>
            </w:rPr>
          </w:pPr>
          <w:r>
            <w:fldChar w:fldCharType="begin"/>
          </w:r>
          <w:r>
            <w:instrText xml:space="preserve"> TOC \o "1-3" \h \z \u </w:instrText>
          </w:r>
          <w:r>
            <w:fldChar w:fldCharType="separate"/>
          </w:r>
          <w:hyperlink w:anchor="_Toc454973242" w:history="1">
            <w:r w:rsidR="007E5017" w:rsidRPr="00502C1F">
              <w:rPr>
                <w:rStyle w:val="Hyperlink"/>
              </w:rPr>
              <w:t>1</w:t>
            </w:r>
            <w:r w:rsidR="007E5017">
              <w:rPr>
                <w:rFonts w:asciiTheme="minorHAnsi" w:eastAsiaTheme="minorEastAsia" w:hAnsiTheme="minorHAnsi" w:cstheme="minorBidi"/>
                <w:sz w:val="22"/>
                <w:szCs w:val="22"/>
                <w:lang w:val="en-IN" w:eastAsia="en-IN"/>
              </w:rPr>
              <w:tab/>
            </w:r>
            <w:r w:rsidR="007E5017" w:rsidRPr="00502C1F">
              <w:rPr>
                <w:rStyle w:val="Hyperlink"/>
              </w:rPr>
              <w:t>Document management history</w:t>
            </w:r>
            <w:r w:rsidR="007E5017">
              <w:rPr>
                <w:webHidden/>
              </w:rPr>
              <w:tab/>
            </w:r>
            <w:r w:rsidR="007E5017">
              <w:rPr>
                <w:webHidden/>
              </w:rPr>
              <w:fldChar w:fldCharType="begin"/>
            </w:r>
            <w:r w:rsidR="007E5017">
              <w:rPr>
                <w:webHidden/>
              </w:rPr>
              <w:instrText xml:space="preserve"> PAGEREF _Toc454973242 \h </w:instrText>
            </w:r>
            <w:r w:rsidR="007E5017">
              <w:rPr>
                <w:webHidden/>
              </w:rPr>
            </w:r>
            <w:r w:rsidR="007E5017">
              <w:rPr>
                <w:webHidden/>
              </w:rPr>
              <w:fldChar w:fldCharType="separate"/>
            </w:r>
            <w:r w:rsidR="007E5017">
              <w:rPr>
                <w:webHidden/>
              </w:rPr>
              <w:t>5</w:t>
            </w:r>
            <w:r w:rsidR="007E5017">
              <w:rPr>
                <w:webHidden/>
              </w:rPr>
              <w:fldChar w:fldCharType="end"/>
            </w:r>
          </w:hyperlink>
        </w:p>
        <w:p w14:paraId="1445C6C7" w14:textId="77777777" w:rsidR="007E5017" w:rsidRDefault="007E5017">
          <w:pPr>
            <w:pStyle w:val="TOC2"/>
            <w:rPr>
              <w:rFonts w:asciiTheme="minorHAnsi" w:eastAsiaTheme="minorEastAsia" w:hAnsiTheme="minorHAnsi" w:cstheme="minorBidi"/>
              <w:color w:val="auto"/>
              <w:sz w:val="22"/>
              <w:szCs w:val="22"/>
              <w:lang w:val="en-IN" w:eastAsia="en-IN"/>
            </w:rPr>
          </w:pPr>
          <w:hyperlink w:anchor="_Toc454973243" w:history="1">
            <w:r w:rsidRPr="00502C1F">
              <w:rPr>
                <w:rStyle w:val="Hyperlink"/>
              </w:rPr>
              <w:t>1.1</w:t>
            </w:r>
            <w:r>
              <w:rPr>
                <w:rFonts w:asciiTheme="minorHAnsi" w:eastAsiaTheme="minorEastAsia" w:hAnsiTheme="minorHAnsi" w:cstheme="minorBidi"/>
                <w:color w:val="auto"/>
                <w:sz w:val="22"/>
                <w:szCs w:val="22"/>
                <w:lang w:val="en-IN" w:eastAsia="en-IN"/>
              </w:rPr>
              <w:tab/>
            </w:r>
            <w:r w:rsidRPr="00502C1F">
              <w:rPr>
                <w:rStyle w:val="Hyperlink"/>
              </w:rPr>
              <w:t>Prepared by</w:t>
            </w:r>
            <w:r>
              <w:rPr>
                <w:webHidden/>
              </w:rPr>
              <w:tab/>
            </w:r>
            <w:r>
              <w:rPr>
                <w:webHidden/>
              </w:rPr>
              <w:fldChar w:fldCharType="begin"/>
            </w:r>
            <w:r>
              <w:rPr>
                <w:webHidden/>
              </w:rPr>
              <w:instrText xml:space="preserve"> PAGEREF _Toc454973243 \h </w:instrText>
            </w:r>
            <w:r>
              <w:rPr>
                <w:webHidden/>
              </w:rPr>
            </w:r>
            <w:r>
              <w:rPr>
                <w:webHidden/>
              </w:rPr>
              <w:fldChar w:fldCharType="separate"/>
            </w:r>
            <w:r>
              <w:rPr>
                <w:webHidden/>
              </w:rPr>
              <w:t>5</w:t>
            </w:r>
            <w:r>
              <w:rPr>
                <w:webHidden/>
              </w:rPr>
              <w:fldChar w:fldCharType="end"/>
            </w:r>
          </w:hyperlink>
        </w:p>
        <w:p w14:paraId="53E77C3C" w14:textId="77777777" w:rsidR="007E5017" w:rsidRDefault="007E5017">
          <w:pPr>
            <w:pStyle w:val="TOC2"/>
            <w:rPr>
              <w:rFonts w:asciiTheme="minorHAnsi" w:eastAsiaTheme="minorEastAsia" w:hAnsiTheme="minorHAnsi" w:cstheme="minorBidi"/>
              <w:color w:val="auto"/>
              <w:sz w:val="22"/>
              <w:szCs w:val="22"/>
              <w:lang w:val="en-IN" w:eastAsia="en-IN"/>
            </w:rPr>
          </w:pPr>
          <w:hyperlink w:anchor="_Toc454973244" w:history="1">
            <w:r w:rsidRPr="00502C1F">
              <w:rPr>
                <w:rStyle w:val="Hyperlink"/>
              </w:rPr>
              <w:t>1.2</w:t>
            </w:r>
            <w:r>
              <w:rPr>
                <w:rFonts w:asciiTheme="minorHAnsi" w:eastAsiaTheme="minorEastAsia" w:hAnsiTheme="minorHAnsi" w:cstheme="minorBidi"/>
                <w:color w:val="auto"/>
                <w:sz w:val="22"/>
                <w:szCs w:val="22"/>
                <w:lang w:val="en-IN" w:eastAsia="en-IN"/>
              </w:rPr>
              <w:tab/>
            </w:r>
            <w:r w:rsidRPr="00502C1F">
              <w:rPr>
                <w:rStyle w:val="Hyperlink"/>
              </w:rPr>
              <w:t>Reviewed by</w:t>
            </w:r>
            <w:r>
              <w:rPr>
                <w:webHidden/>
              </w:rPr>
              <w:tab/>
            </w:r>
            <w:r>
              <w:rPr>
                <w:webHidden/>
              </w:rPr>
              <w:fldChar w:fldCharType="begin"/>
            </w:r>
            <w:r>
              <w:rPr>
                <w:webHidden/>
              </w:rPr>
              <w:instrText xml:space="preserve"> PAGEREF _Toc454973244 \h </w:instrText>
            </w:r>
            <w:r>
              <w:rPr>
                <w:webHidden/>
              </w:rPr>
            </w:r>
            <w:r>
              <w:rPr>
                <w:webHidden/>
              </w:rPr>
              <w:fldChar w:fldCharType="separate"/>
            </w:r>
            <w:r>
              <w:rPr>
                <w:webHidden/>
              </w:rPr>
              <w:t>5</w:t>
            </w:r>
            <w:r>
              <w:rPr>
                <w:webHidden/>
              </w:rPr>
              <w:fldChar w:fldCharType="end"/>
            </w:r>
          </w:hyperlink>
        </w:p>
        <w:p w14:paraId="7295EF9F" w14:textId="77777777" w:rsidR="007E5017" w:rsidRDefault="007E5017">
          <w:pPr>
            <w:pStyle w:val="TOC2"/>
            <w:rPr>
              <w:rFonts w:asciiTheme="minorHAnsi" w:eastAsiaTheme="minorEastAsia" w:hAnsiTheme="minorHAnsi" w:cstheme="minorBidi"/>
              <w:color w:val="auto"/>
              <w:sz w:val="22"/>
              <w:szCs w:val="22"/>
              <w:lang w:val="en-IN" w:eastAsia="en-IN"/>
            </w:rPr>
          </w:pPr>
          <w:hyperlink w:anchor="_Toc454973245" w:history="1">
            <w:r w:rsidRPr="00502C1F">
              <w:rPr>
                <w:rStyle w:val="Hyperlink"/>
              </w:rPr>
              <w:t>1.3</w:t>
            </w:r>
            <w:r>
              <w:rPr>
                <w:rFonts w:asciiTheme="minorHAnsi" w:eastAsiaTheme="minorEastAsia" w:hAnsiTheme="minorHAnsi" w:cstheme="minorBidi"/>
                <w:color w:val="auto"/>
                <w:sz w:val="22"/>
                <w:szCs w:val="22"/>
                <w:lang w:val="en-IN" w:eastAsia="en-IN"/>
              </w:rPr>
              <w:tab/>
            </w:r>
            <w:r w:rsidRPr="00502C1F">
              <w:rPr>
                <w:rStyle w:val="Hyperlink"/>
              </w:rPr>
              <w:t>Approved by</w:t>
            </w:r>
            <w:r>
              <w:rPr>
                <w:webHidden/>
              </w:rPr>
              <w:tab/>
            </w:r>
            <w:r>
              <w:rPr>
                <w:webHidden/>
              </w:rPr>
              <w:fldChar w:fldCharType="begin"/>
            </w:r>
            <w:r>
              <w:rPr>
                <w:webHidden/>
              </w:rPr>
              <w:instrText xml:space="preserve"> PAGEREF _Toc454973245 \h </w:instrText>
            </w:r>
            <w:r>
              <w:rPr>
                <w:webHidden/>
              </w:rPr>
            </w:r>
            <w:r>
              <w:rPr>
                <w:webHidden/>
              </w:rPr>
              <w:fldChar w:fldCharType="separate"/>
            </w:r>
            <w:r>
              <w:rPr>
                <w:webHidden/>
              </w:rPr>
              <w:t>5</w:t>
            </w:r>
            <w:r>
              <w:rPr>
                <w:webHidden/>
              </w:rPr>
              <w:fldChar w:fldCharType="end"/>
            </w:r>
          </w:hyperlink>
        </w:p>
        <w:p w14:paraId="7D16A131" w14:textId="77777777" w:rsidR="007E5017" w:rsidRDefault="007E5017">
          <w:pPr>
            <w:pStyle w:val="TOC2"/>
            <w:rPr>
              <w:rFonts w:asciiTheme="minorHAnsi" w:eastAsiaTheme="minorEastAsia" w:hAnsiTheme="minorHAnsi" w:cstheme="minorBidi"/>
              <w:color w:val="auto"/>
              <w:sz w:val="22"/>
              <w:szCs w:val="22"/>
              <w:lang w:val="en-IN" w:eastAsia="en-IN"/>
            </w:rPr>
          </w:pPr>
          <w:hyperlink w:anchor="_Toc454973246" w:history="1">
            <w:r w:rsidRPr="00502C1F">
              <w:rPr>
                <w:rStyle w:val="Hyperlink"/>
              </w:rPr>
              <w:t>1.4</w:t>
            </w:r>
            <w:r>
              <w:rPr>
                <w:rFonts w:asciiTheme="minorHAnsi" w:eastAsiaTheme="minorEastAsia" w:hAnsiTheme="minorHAnsi" w:cstheme="minorBidi"/>
                <w:color w:val="auto"/>
                <w:sz w:val="22"/>
                <w:szCs w:val="22"/>
                <w:lang w:val="en-IN" w:eastAsia="en-IN"/>
              </w:rPr>
              <w:tab/>
            </w:r>
            <w:r w:rsidRPr="00502C1F">
              <w:rPr>
                <w:rStyle w:val="Hyperlink"/>
              </w:rPr>
              <w:t>Revision History</w:t>
            </w:r>
            <w:r>
              <w:rPr>
                <w:webHidden/>
              </w:rPr>
              <w:tab/>
            </w:r>
            <w:r>
              <w:rPr>
                <w:webHidden/>
              </w:rPr>
              <w:fldChar w:fldCharType="begin"/>
            </w:r>
            <w:r>
              <w:rPr>
                <w:webHidden/>
              </w:rPr>
              <w:instrText xml:space="preserve"> PAGEREF _Toc454973246 \h </w:instrText>
            </w:r>
            <w:r>
              <w:rPr>
                <w:webHidden/>
              </w:rPr>
            </w:r>
            <w:r>
              <w:rPr>
                <w:webHidden/>
              </w:rPr>
              <w:fldChar w:fldCharType="separate"/>
            </w:r>
            <w:r>
              <w:rPr>
                <w:webHidden/>
              </w:rPr>
              <w:t>1</w:t>
            </w:r>
            <w:r>
              <w:rPr>
                <w:webHidden/>
              </w:rPr>
              <w:fldChar w:fldCharType="end"/>
            </w:r>
          </w:hyperlink>
        </w:p>
        <w:p w14:paraId="6832CD5C" w14:textId="77777777" w:rsidR="007E5017" w:rsidRDefault="007E5017">
          <w:pPr>
            <w:pStyle w:val="TOC1"/>
            <w:rPr>
              <w:rFonts w:asciiTheme="minorHAnsi" w:eastAsiaTheme="minorEastAsia" w:hAnsiTheme="minorHAnsi" w:cstheme="minorBidi"/>
              <w:sz w:val="22"/>
              <w:szCs w:val="22"/>
              <w:lang w:val="en-IN" w:eastAsia="en-IN"/>
            </w:rPr>
          </w:pPr>
          <w:hyperlink w:anchor="_Toc454973247" w:history="1">
            <w:r w:rsidRPr="00502C1F">
              <w:rPr>
                <w:rStyle w:val="Hyperlink"/>
              </w:rPr>
              <w:t>2</w:t>
            </w:r>
            <w:r>
              <w:rPr>
                <w:rFonts w:asciiTheme="minorHAnsi" w:eastAsiaTheme="minorEastAsia" w:hAnsiTheme="minorHAnsi" w:cstheme="minorBidi"/>
                <w:sz w:val="22"/>
                <w:szCs w:val="22"/>
                <w:lang w:val="en-IN" w:eastAsia="en-IN"/>
              </w:rPr>
              <w:tab/>
            </w:r>
            <w:r w:rsidRPr="00502C1F">
              <w:rPr>
                <w:rStyle w:val="Hyperlink"/>
              </w:rPr>
              <w:t>Introduction</w:t>
            </w:r>
            <w:r>
              <w:rPr>
                <w:webHidden/>
              </w:rPr>
              <w:tab/>
            </w:r>
            <w:r>
              <w:rPr>
                <w:webHidden/>
              </w:rPr>
              <w:fldChar w:fldCharType="begin"/>
            </w:r>
            <w:r>
              <w:rPr>
                <w:webHidden/>
              </w:rPr>
              <w:instrText xml:space="preserve"> PAGEREF _Toc454973247 \h </w:instrText>
            </w:r>
            <w:r>
              <w:rPr>
                <w:webHidden/>
              </w:rPr>
            </w:r>
            <w:r>
              <w:rPr>
                <w:webHidden/>
              </w:rPr>
              <w:fldChar w:fldCharType="separate"/>
            </w:r>
            <w:r>
              <w:rPr>
                <w:webHidden/>
              </w:rPr>
              <w:t>2</w:t>
            </w:r>
            <w:r>
              <w:rPr>
                <w:webHidden/>
              </w:rPr>
              <w:fldChar w:fldCharType="end"/>
            </w:r>
          </w:hyperlink>
        </w:p>
        <w:p w14:paraId="7FFD264C" w14:textId="77777777" w:rsidR="007E5017" w:rsidRDefault="007E5017">
          <w:pPr>
            <w:pStyle w:val="TOC1"/>
            <w:rPr>
              <w:rFonts w:asciiTheme="minorHAnsi" w:eastAsiaTheme="minorEastAsia" w:hAnsiTheme="minorHAnsi" w:cstheme="minorBidi"/>
              <w:sz w:val="22"/>
              <w:szCs w:val="22"/>
              <w:lang w:val="en-IN" w:eastAsia="en-IN"/>
            </w:rPr>
          </w:pPr>
          <w:hyperlink w:anchor="_Toc454973248" w:history="1">
            <w:r w:rsidRPr="00502C1F">
              <w:rPr>
                <w:rStyle w:val="Hyperlink"/>
              </w:rPr>
              <w:t>3</w:t>
            </w:r>
            <w:r>
              <w:rPr>
                <w:rFonts w:asciiTheme="minorHAnsi" w:eastAsiaTheme="minorEastAsia" w:hAnsiTheme="minorHAnsi" w:cstheme="minorBidi"/>
                <w:sz w:val="22"/>
                <w:szCs w:val="22"/>
                <w:lang w:val="en-IN" w:eastAsia="en-IN"/>
              </w:rPr>
              <w:tab/>
            </w:r>
            <w:r w:rsidRPr="00502C1F">
              <w:rPr>
                <w:rStyle w:val="Hyperlink"/>
              </w:rPr>
              <w:t>Purpose of this document</w:t>
            </w:r>
            <w:r>
              <w:rPr>
                <w:webHidden/>
              </w:rPr>
              <w:tab/>
            </w:r>
            <w:r>
              <w:rPr>
                <w:webHidden/>
              </w:rPr>
              <w:fldChar w:fldCharType="begin"/>
            </w:r>
            <w:r>
              <w:rPr>
                <w:webHidden/>
              </w:rPr>
              <w:instrText xml:space="preserve"> PAGEREF _Toc454973248 \h </w:instrText>
            </w:r>
            <w:r>
              <w:rPr>
                <w:webHidden/>
              </w:rPr>
            </w:r>
            <w:r>
              <w:rPr>
                <w:webHidden/>
              </w:rPr>
              <w:fldChar w:fldCharType="separate"/>
            </w:r>
            <w:r>
              <w:rPr>
                <w:webHidden/>
              </w:rPr>
              <w:t>3</w:t>
            </w:r>
            <w:r>
              <w:rPr>
                <w:webHidden/>
              </w:rPr>
              <w:fldChar w:fldCharType="end"/>
            </w:r>
          </w:hyperlink>
        </w:p>
        <w:p w14:paraId="2DB336AF" w14:textId="77777777" w:rsidR="007E5017" w:rsidRDefault="007E5017">
          <w:pPr>
            <w:pStyle w:val="TOC2"/>
            <w:rPr>
              <w:rFonts w:asciiTheme="minorHAnsi" w:eastAsiaTheme="minorEastAsia" w:hAnsiTheme="minorHAnsi" w:cstheme="minorBidi"/>
              <w:color w:val="auto"/>
              <w:sz w:val="22"/>
              <w:szCs w:val="22"/>
              <w:lang w:val="en-IN" w:eastAsia="en-IN"/>
            </w:rPr>
          </w:pPr>
          <w:hyperlink w:anchor="_Toc454973249" w:history="1">
            <w:r w:rsidRPr="00502C1F">
              <w:rPr>
                <w:rStyle w:val="Hyperlink"/>
              </w:rPr>
              <w:t>3.1</w:t>
            </w:r>
            <w:r>
              <w:rPr>
                <w:rFonts w:asciiTheme="minorHAnsi" w:eastAsiaTheme="minorEastAsia" w:hAnsiTheme="minorHAnsi" w:cstheme="minorBidi"/>
                <w:color w:val="auto"/>
                <w:sz w:val="22"/>
                <w:szCs w:val="22"/>
                <w:lang w:val="en-IN" w:eastAsia="en-IN"/>
              </w:rPr>
              <w:tab/>
            </w:r>
            <w:r w:rsidRPr="00502C1F">
              <w:rPr>
                <w:rStyle w:val="Hyperlink"/>
              </w:rPr>
              <w:t>Project Scope</w:t>
            </w:r>
            <w:r>
              <w:rPr>
                <w:webHidden/>
              </w:rPr>
              <w:tab/>
            </w:r>
            <w:r>
              <w:rPr>
                <w:webHidden/>
              </w:rPr>
              <w:fldChar w:fldCharType="begin"/>
            </w:r>
            <w:r>
              <w:rPr>
                <w:webHidden/>
              </w:rPr>
              <w:instrText xml:space="preserve"> PAGEREF _Toc454973249 \h </w:instrText>
            </w:r>
            <w:r>
              <w:rPr>
                <w:webHidden/>
              </w:rPr>
            </w:r>
            <w:r>
              <w:rPr>
                <w:webHidden/>
              </w:rPr>
              <w:fldChar w:fldCharType="separate"/>
            </w:r>
            <w:r>
              <w:rPr>
                <w:webHidden/>
              </w:rPr>
              <w:t>3</w:t>
            </w:r>
            <w:r>
              <w:rPr>
                <w:webHidden/>
              </w:rPr>
              <w:fldChar w:fldCharType="end"/>
            </w:r>
          </w:hyperlink>
        </w:p>
        <w:p w14:paraId="4F45A1D4" w14:textId="77777777" w:rsidR="007E5017" w:rsidRDefault="007E5017">
          <w:pPr>
            <w:pStyle w:val="TOC2"/>
            <w:rPr>
              <w:rFonts w:asciiTheme="minorHAnsi" w:eastAsiaTheme="minorEastAsia" w:hAnsiTheme="minorHAnsi" w:cstheme="minorBidi"/>
              <w:color w:val="auto"/>
              <w:sz w:val="22"/>
              <w:szCs w:val="22"/>
              <w:lang w:val="en-IN" w:eastAsia="en-IN"/>
            </w:rPr>
          </w:pPr>
          <w:hyperlink w:anchor="_Toc454973250" w:history="1">
            <w:r w:rsidRPr="00502C1F">
              <w:rPr>
                <w:rStyle w:val="Hyperlink"/>
              </w:rPr>
              <w:t>3.2</w:t>
            </w:r>
            <w:r>
              <w:rPr>
                <w:rFonts w:asciiTheme="minorHAnsi" w:eastAsiaTheme="minorEastAsia" w:hAnsiTheme="minorHAnsi" w:cstheme="minorBidi"/>
                <w:color w:val="auto"/>
                <w:sz w:val="22"/>
                <w:szCs w:val="22"/>
                <w:lang w:val="en-IN" w:eastAsia="en-IN"/>
              </w:rPr>
              <w:tab/>
            </w:r>
            <w:r w:rsidRPr="00502C1F">
              <w:rPr>
                <w:rStyle w:val="Hyperlink"/>
              </w:rPr>
              <w:t>Definitions, Acronyms and Abbreviations</w:t>
            </w:r>
            <w:r>
              <w:rPr>
                <w:webHidden/>
              </w:rPr>
              <w:tab/>
            </w:r>
            <w:r>
              <w:rPr>
                <w:webHidden/>
              </w:rPr>
              <w:fldChar w:fldCharType="begin"/>
            </w:r>
            <w:r>
              <w:rPr>
                <w:webHidden/>
              </w:rPr>
              <w:instrText xml:space="preserve"> PAGEREF _Toc454973250 \h </w:instrText>
            </w:r>
            <w:r>
              <w:rPr>
                <w:webHidden/>
              </w:rPr>
            </w:r>
            <w:r>
              <w:rPr>
                <w:webHidden/>
              </w:rPr>
              <w:fldChar w:fldCharType="separate"/>
            </w:r>
            <w:r>
              <w:rPr>
                <w:webHidden/>
              </w:rPr>
              <w:t>3</w:t>
            </w:r>
            <w:r>
              <w:rPr>
                <w:webHidden/>
              </w:rPr>
              <w:fldChar w:fldCharType="end"/>
            </w:r>
          </w:hyperlink>
        </w:p>
        <w:p w14:paraId="3D5E1C14" w14:textId="77777777" w:rsidR="007E5017" w:rsidRDefault="007E5017">
          <w:pPr>
            <w:pStyle w:val="TOC2"/>
            <w:rPr>
              <w:rFonts w:asciiTheme="minorHAnsi" w:eastAsiaTheme="minorEastAsia" w:hAnsiTheme="minorHAnsi" w:cstheme="minorBidi"/>
              <w:color w:val="auto"/>
              <w:sz w:val="22"/>
              <w:szCs w:val="22"/>
              <w:lang w:val="en-IN" w:eastAsia="en-IN"/>
            </w:rPr>
          </w:pPr>
          <w:hyperlink w:anchor="_Toc454973251" w:history="1">
            <w:r w:rsidRPr="00502C1F">
              <w:rPr>
                <w:rStyle w:val="Hyperlink"/>
              </w:rPr>
              <w:t>3.3</w:t>
            </w:r>
            <w:r>
              <w:rPr>
                <w:rFonts w:asciiTheme="minorHAnsi" w:eastAsiaTheme="minorEastAsia" w:hAnsiTheme="minorHAnsi" w:cstheme="minorBidi"/>
                <w:color w:val="auto"/>
                <w:sz w:val="22"/>
                <w:szCs w:val="22"/>
                <w:lang w:val="en-IN" w:eastAsia="en-IN"/>
              </w:rPr>
              <w:tab/>
            </w:r>
            <w:r w:rsidRPr="00502C1F">
              <w:rPr>
                <w:rStyle w:val="Hyperlink"/>
              </w:rPr>
              <w:t>References</w:t>
            </w:r>
            <w:r>
              <w:rPr>
                <w:webHidden/>
              </w:rPr>
              <w:tab/>
            </w:r>
            <w:r>
              <w:rPr>
                <w:webHidden/>
              </w:rPr>
              <w:fldChar w:fldCharType="begin"/>
            </w:r>
            <w:r>
              <w:rPr>
                <w:webHidden/>
              </w:rPr>
              <w:instrText xml:space="preserve"> PAGEREF _Toc454973251 \h </w:instrText>
            </w:r>
            <w:r>
              <w:rPr>
                <w:webHidden/>
              </w:rPr>
            </w:r>
            <w:r>
              <w:rPr>
                <w:webHidden/>
              </w:rPr>
              <w:fldChar w:fldCharType="separate"/>
            </w:r>
            <w:r>
              <w:rPr>
                <w:webHidden/>
              </w:rPr>
              <w:t>4</w:t>
            </w:r>
            <w:r>
              <w:rPr>
                <w:webHidden/>
              </w:rPr>
              <w:fldChar w:fldCharType="end"/>
            </w:r>
          </w:hyperlink>
        </w:p>
        <w:p w14:paraId="5E6811D7" w14:textId="77777777" w:rsidR="007E5017" w:rsidRDefault="007E5017">
          <w:pPr>
            <w:pStyle w:val="TOC2"/>
            <w:rPr>
              <w:rFonts w:asciiTheme="minorHAnsi" w:eastAsiaTheme="minorEastAsia" w:hAnsiTheme="minorHAnsi" w:cstheme="minorBidi"/>
              <w:color w:val="auto"/>
              <w:sz w:val="22"/>
              <w:szCs w:val="22"/>
              <w:lang w:val="en-IN" w:eastAsia="en-IN"/>
            </w:rPr>
          </w:pPr>
          <w:hyperlink w:anchor="_Toc454973252" w:history="1">
            <w:r w:rsidRPr="00502C1F">
              <w:rPr>
                <w:rStyle w:val="Hyperlink"/>
              </w:rPr>
              <w:t>3.4</w:t>
            </w:r>
            <w:r>
              <w:rPr>
                <w:rFonts w:asciiTheme="minorHAnsi" w:eastAsiaTheme="minorEastAsia" w:hAnsiTheme="minorHAnsi" w:cstheme="minorBidi"/>
                <w:color w:val="auto"/>
                <w:sz w:val="22"/>
                <w:szCs w:val="22"/>
                <w:lang w:val="en-IN" w:eastAsia="en-IN"/>
              </w:rPr>
              <w:tab/>
            </w:r>
            <w:r w:rsidRPr="00502C1F">
              <w:rPr>
                <w:rStyle w:val="Hyperlink"/>
              </w:rPr>
              <w:t>Overview</w:t>
            </w:r>
            <w:r>
              <w:rPr>
                <w:webHidden/>
              </w:rPr>
              <w:tab/>
            </w:r>
            <w:r>
              <w:rPr>
                <w:webHidden/>
              </w:rPr>
              <w:fldChar w:fldCharType="begin"/>
            </w:r>
            <w:r>
              <w:rPr>
                <w:webHidden/>
              </w:rPr>
              <w:instrText xml:space="preserve"> PAGEREF _Toc454973252 \h </w:instrText>
            </w:r>
            <w:r>
              <w:rPr>
                <w:webHidden/>
              </w:rPr>
            </w:r>
            <w:r>
              <w:rPr>
                <w:webHidden/>
              </w:rPr>
              <w:fldChar w:fldCharType="separate"/>
            </w:r>
            <w:r>
              <w:rPr>
                <w:webHidden/>
              </w:rPr>
              <w:t>4</w:t>
            </w:r>
            <w:r>
              <w:rPr>
                <w:webHidden/>
              </w:rPr>
              <w:fldChar w:fldCharType="end"/>
            </w:r>
          </w:hyperlink>
        </w:p>
        <w:p w14:paraId="5981587E" w14:textId="77777777" w:rsidR="007E5017" w:rsidRDefault="007E5017">
          <w:pPr>
            <w:pStyle w:val="TOC2"/>
            <w:rPr>
              <w:rFonts w:asciiTheme="minorHAnsi" w:eastAsiaTheme="minorEastAsia" w:hAnsiTheme="minorHAnsi" w:cstheme="minorBidi"/>
              <w:color w:val="auto"/>
              <w:sz w:val="22"/>
              <w:szCs w:val="22"/>
              <w:lang w:val="en-IN" w:eastAsia="en-IN"/>
            </w:rPr>
          </w:pPr>
          <w:hyperlink w:anchor="_Toc454973253" w:history="1">
            <w:r w:rsidRPr="00502C1F">
              <w:rPr>
                <w:rStyle w:val="Hyperlink"/>
              </w:rPr>
              <w:t>3.5</w:t>
            </w:r>
            <w:r>
              <w:rPr>
                <w:rFonts w:asciiTheme="minorHAnsi" w:eastAsiaTheme="minorEastAsia" w:hAnsiTheme="minorHAnsi" w:cstheme="minorBidi"/>
                <w:color w:val="auto"/>
                <w:sz w:val="22"/>
                <w:szCs w:val="22"/>
                <w:lang w:val="en-IN" w:eastAsia="en-IN"/>
              </w:rPr>
              <w:tab/>
            </w:r>
            <w:r w:rsidRPr="00502C1F">
              <w:rPr>
                <w:rStyle w:val="Hyperlink"/>
              </w:rPr>
              <w:t>Business Opportunity</w:t>
            </w:r>
            <w:r>
              <w:rPr>
                <w:webHidden/>
              </w:rPr>
              <w:tab/>
            </w:r>
            <w:r>
              <w:rPr>
                <w:webHidden/>
              </w:rPr>
              <w:fldChar w:fldCharType="begin"/>
            </w:r>
            <w:r>
              <w:rPr>
                <w:webHidden/>
              </w:rPr>
              <w:instrText xml:space="preserve"> PAGEREF _Toc454973253 \h </w:instrText>
            </w:r>
            <w:r>
              <w:rPr>
                <w:webHidden/>
              </w:rPr>
            </w:r>
            <w:r>
              <w:rPr>
                <w:webHidden/>
              </w:rPr>
              <w:fldChar w:fldCharType="separate"/>
            </w:r>
            <w:r>
              <w:rPr>
                <w:webHidden/>
              </w:rPr>
              <w:t>4</w:t>
            </w:r>
            <w:r>
              <w:rPr>
                <w:webHidden/>
              </w:rPr>
              <w:fldChar w:fldCharType="end"/>
            </w:r>
          </w:hyperlink>
        </w:p>
        <w:p w14:paraId="522CCF7C" w14:textId="77777777" w:rsidR="007E5017" w:rsidRDefault="007E5017">
          <w:pPr>
            <w:pStyle w:val="TOC2"/>
            <w:rPr>
              <w:rFonts w:asciiTheme="minorHAnsi" w:eastAsiaTheme="minorEastAsia" w:hAnsiTheme="minorHAnsi" w:cstheme="minorBidi"/>
              <w:color w:val="auto"/>
              <w:sz w:val="22"/>
              <w:szCs w:val="22"/>
              <w:lang w:val="en-IN" w:eastAsia="en-IN"/>
            </w:rPr>
          </w:pPr>
          <w:hyperlink w:anchor="_Toc454973254" w:history="1">
            <w:r w:rsidRPr="00502C1F">
              <w:rPr>
                <w:rStyle w:val="Hyperlink"/>
              </w:rPr>
              <w:t>3.6</w:t>
            </w:r>
            <w:r>
              <w:rPr>
                <w:rFonts w:asciiTheme="minorHAnsi" w:eastAsiaTheme="minorEastAsia" w:hAnsiTheme="minorHAnsi" w:cstheme="minorBidi"/>
                <w:color w:val="auto"/>
                <w:sz w:val="22"/>
                <w:szCs w:val="22"/>
                <w:lang w:val="en-IN" w:eastAsia="en-IN"/>
              </w:rPr>
              <w:tab/>
            </w:r>
            <w:r w:rsidRPr="00502C1F">
              <w:rPr>
                <w:rStyle w:val="Hyperlink"/>
              </w:rPr>
              <w:t>Assumptions</w:t>
            </w:r>
            <w:r>
              <w:rPr>
                <w:webHidden/>
              </w:rPr>
              <w:tab/>
            </w:r>
            <w:r>
              <w:rPr>
                <w:webHidden/>
              </w:rPr>
              <w:fldChar w:fldCharType="begin"/>
            </w:r>
            <w:r>
              <w:rPr>
                <w:webHidden/>
              </w:rPr>
              <w:instrText xml:space="preserve"> PAGEREF _Toc454973254 \h </w:instrText>
            </w:r>
            <w:r>
              <w:rPr>
                <w:webHidden/>
              </w:rPr>
            </w:r>
            <w:r>
              <w:rPr>
                <w:webHidden/>
              </w:rPr>
              <w:fldChar w:fldCharType="separate"/>
            </w:r>
            <w:r>
              <w:rPr>
                <w:webHidden/>
              </w:rPr>
              <w:t>4</w:t>
            </w:r>
            <w:r>
              <w:rPr>
                <w:webHidden/>
              </w:rPr>
              <w:fldChar w:fldCharType="end"/>
            </w:r>
          </w:hyperlink>
        </w:p>
        <w:p w14:paraId="1C20AF9A" w14:textId="77777777" w:rsidR="007E5017" w:rsidRDefault="007E5017">
          <w:pPr>
            <w:pStyle w:val="TOC2"/>
            <w:rPr>
              <w:rFonts w:asciiTheme="minorHAnsi" w:eastAsiaTheme="minorEastAsia" w:hAnsiTheme="minorHAnsi" w:cstheme="minorBidi"/>
              <w:color w:val="auto"/>
              <w:sz w:val="22"/>
              <w:szCs w:val="22"/>
              <w:lang w:val="en-IN" w:eastAsia="en-IN"/>
            </w:rPr>
          </w:pPr>
          <w:hyperlink w:anchor="_Toc454973255" w:history="1">
            <w:r w:rsidRPr="00502C1F">
              <w:rPr>
                <w:rStyle w:val="Hyperlink"/>
              </w:rPr>
              <w:t>3.7</w:t>
            </w:r>
            <w:r>
              <w:rPr>
                <w:rFonts w:asciiTheme="minorHAnsi" w:eastAsiaTheme="minorEastAsia" w:hAnsiTheme="minorHAnsi" w:cstheme="minorBidi"/>
                <w:color w:val="auto"/>
                <w:sz w:val="22"/>
                <w:szCs w:val="22"/>
                <w:lang w:val="en-IN" w:eastAsia="en-IN"/>
              </w:rPr>
              <w:tab/>
            </w:r>
            <w:r w:rsidRPr="00502C1F">
              <w:rPr>
                <w:rStyle w:val="Hyperlink"/>
              </w:rPr>
              <w:t>Risks</w:t>
            </w:r>
            <w:r>
              <w:rPr>
                <w:webHidden/>
              </w:rPr>
              <w:tab/>
            </w:r>
            <w:r>
              <w:rPr>
                <w:webHidden/>
              </w:rPr>
              <w:fldChar w:fldCharType="begin"/>
            </w:r>
            <w:r>
              <w:rPr>
                <w:webHidden/>
              </w:rPr>
              <w:instrText xml:space="preserve"> PAGEREF _Toc454973255 \h </w:instrText>
            </w:r>
            <w:r>
              <w:rPr>
                <w:webHidden/>
              </w:rPr>
            </w:r>
            <w:r>
              <w:rPr>
                <w:webHidden/>
              </w:rPr>
              <w:fldChar w:fldCharType="separate"/>
            </w:r>
            <w:r>
              <w:rPr>
                <w:webHidden/>
              </w:rPr>
              <w:t>4</w:t>
            </w:r>
            <w:r>
              <w:rPr>
                <w:webHidden/>
              </w:rPr>
              <w:fldChar w:fldCharType="end"/>
            </w:r>
          </w:hyperlink>
        </w:p>
        <w:p w14:paraId="2CFD5B79" w14:textId="77777777" w:rsidR="007E5017" w:rsidRDefault="007E5017">
          <w:pPr>
            <w:pStyle w:val="TOC1"/>
            <w:rPr>
              <w:rFonts w:asciiTheme="minorHAnsi" w:eastAsiaTheme="minorEastAsia" w:hAnsiTheme="minorHAnsi" w:cstheme="minorBidi"/>
              <w:sz w:val="22"/>
              <w:szCs w:val="22"/>
              <w:lang w:val="en-IN" w:eastAsia="en-IN"/>
            </w:rPr>
          </w:pPr>
          <w:hyperlink w:anchor="_Toc454973256" w:history="1">
            <w:r w:rsidRPr="00502C1F">
              <w:rPr>
                <w:rStyle w:val="Hyperlink"/>
              </w:rPr>
              <w:t>4</w:t>
            </w:r>
            <w:r>
              <w:rPr>
                <w:rFonts w:asciiTheme="minorHAnsi" w:eastAsiaTheme="minorEastAsia" w:hAnsiTheme="minorHAnsi" w:cstheme="minorBidi"/>
                <w:sz w:val="22"/>
                <w:szCs w:val="22"/>
                <w:lang w:val="en-IN" w:eastAsia="en-IN"/>
              </w:rPr>
              <w:tab/>
            </w:r>
            <w:r w:rsidRPr="00502C1F">
              <w:rPr>
                <w:rStyle w:val="Hyperlink"/>
              </w:rPr>
              <w:t>Implementation</w:t>
            </w:r>
            <w:r>
              <w:rPr>
                <w:webHidden/>
              </w:rPr>
              <w:tab/>
            </w:r>
            <w:r>
              <w:rPr>
                <w:webHidden/>
              </w:rPr>
              <w:fldChar w:fldCharType="begin"/>
            </w:r>
            <w:r>
              <w:rPr>
                <w:webHidden/>
              </w:rPr>
              <w:instrText xml:space="preserve"> PAGEREF _Toc454973256 \h </w:instrText>
            </w:r>
            <w:r>
              <w:rPr>
                <w:webHidden/>
              </w:rPr>
            </w:r>
            <w:r>
              <w:rPr>
                <w:webHidden/>
              </w:rPr>
              <w:fldChar w:fldCharType="separate"/>
            </w:r>
            <w:r>
              <w:rPr>
                <w:webHidden/>
              </w:rPr>
              <w:t>5</w:t>
            </w:r>
            <w:r>
              <w:rPr>
                <w:webHidden/>
              </w:rPr>
              <w:fldChar w:fldCharType="end"/>
            </w:r>
          </w:hyperlink>
        </w:p>
        <w:p w14:paraId="0EAAF119" w14:textId="77777777" w:rsidR="007E5017" w:rsidRDefault="007E5017">
          <w:pPr>
            <w:pStyle w:val="TOC2"/>
            <w:rPr>
              <w:rFonts w:asciiTheme="minorHAnsi" w:eastAsiaTheme="minorEastAsia" w:hAnsiTheme="minorHAnsi" w:cstheme="minorBidi"/>
              <w:color w:val="auto"/>
              <w:sz w:val="22"/>
              <w:szCs w:val="22"/>
              <w:lang w:val="en-IN" w:eastAsia="en-IN"/>
            </w:rPr>
          </w:pPr>
          <w:hyperlink w:anchor="_Toc454973257" w:history="1">
            <w:r w:rsidRPr="00502C1F">
              <w:rPr>
                <w:rStyle w:val="Hyperlink"/>
              </w:rPr>
              <w:t>4.1</w:t>
            </w:r>
            <w:r>
              <w:rPr>
                <w:rFonts w:asciiTheme="minorHAnsi" w:eastAsiaTheme="minorEastAsia" w:hAnsiTheme="minorHAnsi" w:cstheme="minorBidi"/>
                <w:color w:val="auto"/>
                <w:sz w:val="22"/>
                <w:szCs w:val="22"/>
                <w:lang w:val="en-IN" w:eastAsia="en-IN"/>
              </w:rPr>
              <w:tab/>
            </w:r>
            <w:r w:rsidRPr="00502C1F">
              <w:rPr>
                <w:rStyle w:val="Hyperlink"/>
              </w:rPr>
              <w:t>Design Scope</w:t>
            </w:r>
            <w:r>
              <w:rPr>
                <w:webHidden/>
              </w:rPr>
              <w:tab/>
            </w:r>
            <w:r>
              <w:rPr>
                <w:webHidden/>
              </w:rPr>
              <w:fldChar w:fldCharType="begin"/>
            </w:r>
            <w:r>
              <w:rPr>
                <w:webHidden/>
              </w:rPr>
              <w:instrText xml:space="preserve"> PAGEREF _Toc454973257 \h </w:instrText>
            </w:r>
            <w:r>
              <w:rPr>
                <w:webHidden/>
              </w:rPr>
            </w:r>
            <w:r>
              <w:rPr>
                <w:webHidden/>
              </w:rPr>
              <w:fldChar w:fldCharType="separate"/>
            </w:r>
            <w:r>
              <w:rPr>
                <w:webHidden/>
              </w:rPr>
              <w:t>5</w:t>
            </w:r>
            <w:r>
              <w:rPr>
                <w:webHidden/>
              </w:rPr>
              <w:fldChar w:fldCharType="end"/>
            </w:r>
          </w:hyperlink>
        </w:p>
        <w:p w14:paraId="4EF01224" w14:textId="77777777" w:rsidR="007E5017" w:rsidRDefault="007E5017">
          <w:pPr>
            <w:pStyle w:val="TOC2"/>
            <w:rPr>
              <w:rFonts w:asciiTheme="minorHAnsi" w:eastAsiaTheme="minorEastAsia" w:hAnsiTheme="minorHAnsi" w:cstheme="minorBidi"/>
              <w:color w:val="auto"/>
              <w:sz w:val="22"/>
              <w:szCs w:val="22"/>
              <w:lang w:val="en-IN" w:eastAsia="en-IN"/>
            </w:rPr>
          </w:pPr>
          <w:hyperlink w:anchor="_Toc454973258" w:history="1">
            <w:r w:rsidRPr="00502C1F">
              <w:rPr>
                <w:rStyle w:val="Hyperlink"/>
              </w:rPr>
              <w:t>4.2</w:t>
            </w:r>
            <w:r>
              <w:rPr>
                <w:rFonts w:asciiTheme="minorHAnsi" w:eastAsiaTheme="minorEastAsia" w:hAnsiTheme="minorHAnsi" w:cstheme="minorBidi"/>
                <w:color w:val="auto"/>
                <w:sz w:val="22"/>
                <w:szCs w:val="22"/>
                <w:lang w:val="en-IN" w:eastAsia="en-IN"/>
              </w:rPr>
              <w:tab/>
            </w:r>
            <w:r w:rsidRPr="00502C1F">
              <w:rPr>
                <w:rStyle w:val="Hyperlink"/>
              </w:rPr>
              <w:t>Dependencies/Impacts</w:t>
            </w:r>
            <w:r>
              <w:rPr>
                <w:webHidden/>
              </w:rPr>
              <w:tab/>
            </w:r>
            <w:r>
              <w:rPr>
                <w:webHidden/>
              </w:rPr>
              <w:fldChar w:fldCharType="begin"/>
            </w:r>
            <w:r>
              <w:rPr>
                <w:webHidden/>
              </w:rPr>
              <w:instrText xml:space="preserve"> PAGEREF _Toc454973258 \h </w:instrText>
            </w:r>
            <w:r>
              <w:rPr>
                <w:webHidden/>
              </w:rPr>
            </w:r>
            <w:r>
              <w:rPr>
                <w:webHidden/>
              </w:rPr>
              <w:fldChar w:fldCharType="separate"/>
            </w:r>
            <w:r>
              <w:rPr>
                <w:webHidden/>
              </w:rPr>
              <w:t>5</w:t>
            </w:r>
            <w:r>
              <w:rPr>
                <w:webHidden/>
              </w:rPr>
              <w:fldChar w:fldCharType="end"/>
            </w:r>
          </w:hyperlink>
        </w:p>
        <w:p w14:paraId="6AF4C28C" w14:textId="77777777" w:rsidR="007E5017" w:rsidRDefault="007E5017">
          <w:pPr>
            <w:pStyle w:val="TOC2"/>
            <w:rPr>
              <w:rFonts w:asciiTheme="minorHAnsi" w:eastAsiaTheme="minorEastAsia" w:hAnsiTheme="minorHAnsi" w:cstheme="minorBidi"/>
              <w:color w:val="auto"/>
              <w:sz w:val="22"/>
              <w:szCs w:val="22"/>
              <w:lang w:val="en-IN" w:eastAsia="en-IN"/>
            </w:rPr>
          </w:pPr>
          <w:hyperlink w:anchor="_Toc454973259" w:history="1">
            <w:r w:rsidRPr="00502C1F">
              <w:rPr>
                <w:rStyle w:val="Hyperlink"/>
              </w:rPr>
              <w:t>4.3</w:t>
            </w:r>
            <w:r>
              <w:rPr>
                <w:rFonts w:asciiTheme="minorHAnsi" w:eastAsiaTheme="minorEastAsia" w:hAnsiTheme="minorHAnsi" w:cstheme="minorBidi"/>
                <w:color w:val="auto"/>
                <w:sz w:val="22"/>
                <w:szCs w:val="22"/>
                <w:lang w:val="en-IN" w:eastAsia="en-IN"/>
              </w:rPr>
              <w:tab/>
            </w:r>
            <w:r w:rsidRPr="00502C1F">
              <w:rPr>
                <w:rStyle w:val="Hyperlink"/>
              </w:rPr>
              <w:t>Development Tools</w:t>
            </w:r>
            <w:r>
              <w:rPr>
                <w:webHidden/>
              </w:rPr>
              <w:tab/>
            </w:r>
            <w:r>
              <w:rPr>
                <w:webHidden/>
              </w:rPr>
              <w:fldChar w:fldCharType="begin"/>
            </w:r>
            <w:r>
              <w:rPr>
                <w:webHidden/>
              </w:rPr>
              <w:instrText xml:space="preserve"> PAGEREF _Toc454973259 \h </w:instrText>
            </w:r>
            <w:r>
              <w:rPr>
                <w:webHidden/>
              </w:rPr>
            </w:r>
            <w:r>
              <w:rPr>
                <w:webHidden/>
              </w:rPr>
              <w:fldChar w:fldCharType="separate"/>
            </w:r>
            <w:r>
              <w:rPr>
                <w:webHidden/>
              </w:rPr>
              <w:t>5</w:t>
            </w:r>
            <w:r>
              <w:rPr>
                <w:webHidden/>
              </w:rPr>
              <w:fldChar w:fldCharType="end"/>
            </w:r>
          </w:hyperlink>
        </w:p>
        <w:p w14:paraId="4AD85C09" w14:textId="77777777" w:rsidR="007E5017" w:rsidRDefault="007E5017">
          <w:pPr>
            <w:pStyle w:val="TOC2"/>
            <w:rPr>
              <w:rFonts w:asciiTheme="minorHAnsi" w:eastAsiaTheme="minorEastAsia" w:hAnsiTheme="minorHAnsi" w:cstheme="minorBidi"/>
              <w:color w:val="auto"/>
              <w:sz w:val="22"/>
              <w:szCs w:val="22"/>
              <w:lang w:val="en-IN" w:eastAsia="en-IN"/>
            </w:rPr>
          </w:pPr>
          <w:hyperlink w:anchor="_Toc454973260" w:history="1">
            <w:r w:rsidRPr="00502C1F">
              <w:rPr>
                <w:rStyle w:val="Hyperlink"/>
              </w:rPr>
              <w:t>4.4</w:t>
            </w:r>
            <w:r>
              <w:rPr>
                <w:rFonts w:asciiTheme="minorHAnsi" w:eastAsiaTheme="minorEastAsia" w:hAnsiTheme="minorHAnsi" w:cstheme="minorBidi"/>
                <w:color w:val="auto"/>
                <w:sz w:val="22"/>
                <w:szCs w:val="22"/>
                <w:lang w:val="en-IN" w:eastAsia="en-IN"/>
              </w:rPr>
              <w:tab/>
            </w:r>
            <w:r w:rsidRPr="00502C1F">
              <w:rPr>
                <w:rStyle w:val="Hyperlink"/>
              </w:rPr>
              <w:t>Platforms</w:t>
            </w:r>
            <w:r>
              <w:rPr>
                <w:webHidden/>
              </w:rPr>
              <w:tab/>
            </w:r>
            <w:r>
              <w:rPr>
                <w:webHidden/>
              </w:rPr>
              <w:fldChar w:fldCharType="begin"/>
            </w:r>
            <w:r>
              <w:rPr>
                <w:webHidden/>
              </w:rPr>
              <w:instrText xml:space="preserve"> PAGEREF _Toc454973260 \h </w:instrText>
            </w:r>
            <w:r>
              <w:rPr>
                <w:webHidden/>
              </w:rPr>
            </w:r>
            <w:r>
              <w:rPr>
                <w:webHidden/>
              </w:rPr>
              <w:fldChar w:fldCharType="separate"/>
            </w:r>
            <w:r>
              <w:rPr>
                <w:webHidden/>
              </w:rPr>
              <w:t>5</w:t>
            </w:r>
            <w:r>
              <w:rPr>
                <w:webHidden/>
              </w:rPr>
              <w:fldChar w:fldCharType="end"/>
            </w:r>
          </w:hyperlink>
        </w:p>
        <w:p w14:paraId="694FA3C0" w14:textId="77777777" w:rsidR="007E5017" w:rsidRDefault="007E5017">
          <w:pPr>
            <w:pStyle w:val="TOC2"/>
            <w:rPr>
              <w:rFonts w:asciiTheme="minorHAnsi" w:eastAsiaTheme="minorEastAsia" w:hAnsiTheme="minorHAnsi" w:cstheme="minorBidi"/>
              <w:color w:val="auto"/>
              <w:sz w:val="22"/>
              <w:szCs w:val="22"/>
              <w:lang w:val="en-IN" w:eastAsia="en-IN"/>
            </w:rPr>
          </w:pPr>
          <w:hyperlink w:anchor="_Toc454973261" w:history="1">
            <w:r w:rsidRPr="00502C1F">
              <w:rPr>
                <w:rStyle w:val="Hyperlink"/>
              </w:rPr>
              <w:t>4.5</w:t>
            </w:r>
            <w:r>
              <w:rPr>
                <w:rFonts w:asciiTheme="minorHAnsi" w:eastAsiaTheme="minorEastAsia" w:hAnsiTheme="minorHAnsi" w:cstheme="minorBidi"/>
                <w:color w:val="auto"/>
                <w:sz w:val="22"/>
                <w:szCs w:val="22"/>
                <w:lang w:val="en-IN" w:eastAsia="en-IN"/>
              </w:rPr>
              <w:tab/>
            </w:r>
            <w:r w:rsidRPr="00502C1F">
              <w:rPr>
                <w:rStyle w:val="Hyperlink"/>
              </w:rPr>
              <w:t>Logical Architecture</w:t>
            </w:r>
            <w:r>
              <w:rPr>
                <w:webHidden/>
              </w:rPr>
              <w:tab/>
            </w:r>
            <w:r>
              <w:rPr>
                <w:webHidden/>
              </w:rPr>
              <w:fldChar w:fldCharType="begin"/>
            </w:r>
            <w:r>
              <w:rPr>
                <w:webHidden/>
              </w:rPr>
              <w:instrText xml:space="preserve"> PAGEREF _Toc454973261 \h </w:instrText>
            </w:r>
            <w:r>
              <w:rPr>
                <w:webHidden/>
              </w:rPr>
            </w:r>
            <w:r>
              <w:rPr>
                <w:webHidden/>
              </w:rPr>
              <w:fldChar w:fldCharType="separate"/>
            </w:r>
            <w:r>
              <w:rPr>
                <w:webHidden/>
              </w:rPr>
              <w:t>6</w:t>
            </w:r>
            <w:r>
              <w:rPr>
                <w:webHidden/>
              </w:rPr>
              <w:fldChar w:fldCharType="end"/>
            </w:r>
          </w:hyperlink>
        </w:p>
        <w:p w14:paraId="2F49FED4" w14:textId="77777777" w:rsidR="007E5017" w:rsidRDefault="007E5017">
          <w:pPr>
            <w:pStyle w:val="TOC2"/>
            <w:rPr>
              <w:rFonts w:asciiTheme="minorHAnsi" w:eastAsiaTheme="minorEastAsia" w:hAnsiTheme="minorHAnsi" w:cstheme="minorBidi"/>
              <w:color w:val="auto"/>
              <w:sz w:val="22"/>
              <w:szCs w:val="22"/>
              <w:lang w:val="en-IN" w:eastAsia="en-IN"/>
            </w:rPr>
          </w:pPr>
          <w:hyperlink w:anchor="_Toc454973262" w:history="1">
            <w:r w:rsidRPr="00502C1F">
              <w:rPr>
                <w:rStyle w:val="Hyperlink"/>
              </w:rPr>
              <w:t>4.6</w:t>
            </w:r>
            <w:r>
              <w:rPr>
                <w:rFonts w:asciiTheme="minorHAnsi" w:eastAsiaTheme="minorEastAsia" w:hAnsiTheme="minorHAnsi" w:cstheme="minorBidi"/>
                <w:color w:val="auto"/>
                <w:sz w:val="22"/>
                <w:szCs w:val="22"/>
                <w:lang w:val="en-IN" w:eastAsia="en-IN"/>
              </w:rPr>
              <w:tab/>
            </w:r>
            <w:r w:rsidRPr="00502C1F">
              <w:rPr>
                <w:rStyle w:val="Hyperlink"/>
              </w:rPr>
              <w:t>Architecture Decomposition</w:t>
            </w:r>
            <w:r>
              <w:rPr>
                <w:webHidden/>
              </w:rPr>
              <w:tab/>
            </w:r>
            <w:r>
              <w:rPr>
                <w:webHidden/>
              </w:rPr>
              <w:fldChar w:fldCharType="begin"/>
            </w:r>
            <w:r>
              <w:rPr>
                <w:webHidden/>
              </w:rPr>
              <w:instrText xml:space="preserve"> PAGEREF _Toc454973262 \h </w:instrText>
            </w:r>
            <w:r>
              <w:rPr>
                <w:webHidden/>
              </w:rPr>
            </w:r>
            <w:r>
              <w:rPr>
                <w:webHidden/>
              </w:rPr>
              <w:fldChar w:fldCharType="separate"/>
            </w:r>
            <w:r>
              <w:rPr>
                <w:webHidden/>
              </w:rPr>
              <w:t>6</w:t>
            </w:r>
            <w:r>
              <w:rPr>
                <w:webHidden/>
              </w:rPr>
              <w:fldChar w:fldCharType="end"/>
            </w:r>
          </w:hyperlink>
        </w:p>
        <w:p w14:paraId="44C1CB14" w14:textId="77777777" w:rsidR="007E5017" w:rsidRDefault="007E5017">
          <w:pPr>
            <w:pStyle w:val="TOC1"/>
            <w:rPr>
              <w:rFonts w:asciiTheme="minorHAnsi" w:eastAsiaTheme="minorEastAsia" w:hAnsiTheme="minorHAnsi" w:cstheme="minorBidi"/>
              <w:sz w:val="22"/>
              <w:szCs w:val="22"/>
              <w:lang w:val="en-IN" w:eastAsia="en-IN"/>
            </w:rPr>
          </w:pPr>
          <w:hyperlink w:anchor="_Toc454973263" w:history="1">
            <w:r w:rsidRPr="00502C1F">
              <w:rPr>
                <w:rStyle w:val="Hyperlink"/>
              </w:rPr>
              <w:t>5</w:t>
            </w:r>
            <w:r>
              <w:rPr>
                <w:rFonts w:asciiTheme="minorHAnsi" w:eastAsiaTheme="minorEastAsia" w:hAnsiTheme="minorHAnsi" w:cstheme="minorBidi"/>
                <w:sz w:val="22"/>
                <w:szCs w:val="22"/>
                <w:lang w:val="en-IN" w:eastAsia="en-IN"/>
              </w:rPr>
              <w:tab/>
            </w:r>
            <w:r w:rsidRPr="00502C1F">
              <w:rPr>
                <w:rStyle w:val="Hyperlink"/>
              </w:rPr>
              <w:t>Structural (Static Diagrams)</w:t>
            </w:r>
            <w:r>
              <w:rPr>
                <w:webHidden/>
              </w:rPr>
              <w:tab/>
            </w:r>
            <w:r>
              <w:rPr>
                <w:webHidden/>
              </w:rPr>
              <w:fldChar w:fldCharType="begin"/>
            </w:r>
            <w:r>
              <w:rPr>
                <w:webHidden/>
              </w:rPr>
              <w:instrText xml:space="preserve"> PAGEREF _Toc454973263 \h </w:instrText>
            </w:r>
            <w:r>
              <w:rPr>
                <w:webHidden/>
              </w:rPr>
            </w:r>
            <w:r>
              <w:rPr>
                <w:webHidden/>
              </w:rPr>
              <w:fldChar w:fldCharType="separate"/>
            </w:r>
            <w:r>
              <w:rPr>
                <w:webHidden/>
              </w:rPr>
              <w:t>7</w:t>
            </w:r>
            <w:r>
              <w:rPr>
                <w:webHidden/>
              </w:rPr>
              <w:fldChar w:fldCharType="end"/>
            </w:r>
          </w:hyperlink>
        </w:p>
        <w:p w14:paraId="5998A3B8" w14:textId="77777777" w:rsidR="007E5017" w:rsidRDefault="007E5017">
          <w:pPr>
            <w:pStyle w:val="TOC2"/>
            <w:rPr>
              <w:rFonts w:asciiTheme="minorHAnsi" w:eastAsiaTheme="minorEastAsia" w:hAnsiTheme="minorHAnsi" w:cstheme="minorBidi"/>
              <w:color w:val="auto"/>
              <w:sz w:val="22"/>
              <w:szCs w:val="22"/>
              <w:lang w:val="en-IN" w:eastAsia="en-IN"/>
            </w:rPr>
          </w:pPr>
          <w:hyperlink w:anchor="_Toc454973264" w:history="1">
            <w:r w:rsidRPr="00502C1F">
              <w:rPr>
                <w:rStyle w:val="Hyperlink"/>
                <w:highlight w:val="yellow"/>
              </w:rPr>
              <w:t>5.1</w:t>
            </w:r>
            <w:r>
              <w:rPr>
                <w:rFonts w:asciiTheme="minorHAnsi" w:eastAsiaTheme="minorEastAsia" w:hAnsiTheme="minorHAnsi" w:cstheme="minorBidi"/>
                <w:color w:val="auto"/>
                <w:sz w:val="22"/>
                <w:szCs w:val="22"/>
                <w:lang w:val="en-IN" w:eastAsia="en-IN"/>
              </w:rPr>
              <w:tab/>
            </w:r>
            <w:r w:rsidRPr="00502C1F">
              <w:rPr>
                <w:rStyle w:val="Hyperlink"/>
                <w:highlight w:val="yellow"/>
              </w:rPr>
              <w:t>Class Diagram</w:t>
            </w:r>
            <w:r>
              <w:rPr>
                <w:webHidden/>
              </w:rPr>
              <w:tab/>
            </w:r>
            <w:r>
              <w:rPr>
                <w:webHidden/>
              </w:rPr>
              <w:fldChar w:fldCharType="begin"/>
            </w:r>
            <w:r>
              <w:rPr>
                <w:webHidden/>
              </w:rPr>
              <w:instrText xml:space="preserve"> PAGEREF _Toc454973264 \h </w:instrText>
            </w:r>
            <w:r>
              <w:rPr>
                <w:webHidden/>
              </w:rPr>
            </w:r>
            <w:r>
              <w:rPr>
                <w:webHidden/>
              </w:rPr>
              <w:fldChar w:fldCharType="separate"/>
            </w:r>
            <w:r>
              <w:rPr>
                <w:webHidden/>
              </w:rPr>
              <w:t>7</w:t>
            </w:r>
            <w:r>
              <w:rPr>
                <w:webHidden/>
              </w:rPr>
              <w:fldChar w:fldCharType="end"/>
            </w:r>
          </w:hyperlink>
        </w:p>
        <w:p w14:paraId="4FCDA16F" w14:textId="77777777" w:rsidR="007E5017" w:rsidRDefault="007E5017">
          <w:pPr>
            <w:pStyle w:val="TOC3"/>
            <w:tabs>
              <w:tab w:val="left" w:pos="1440"/>
            </w:tabs>
            <w:rPr>
              <w:rFonts w:asciiTheme="minorHAnsi" w:eastAsiaTheme="minorEastAsia" w:hAnsiTheme="minorHAnsi" w:cstheme="minorBidi"/>
              <w:noProof/>
              <w:sz w:val="22"/>
              <w:szCs w:val="22"/>
              <w:lang w:val="en-IN" w:eastAsia="en-IN"/>
            </w:rPr>
          </w:pPr>
          <w:hyperlink w:anchor="_Toc454973265" w:history="1">
            <w:r w:rsidRPr="00502C1F">
              <w:rPr>
                <w:rStyle w:val="Hyperlink"/>
                <w:noProof/>
                <w:highlight w:val="yellow"/>
              </w:rPr>
              <w:t>5.1.1</w:t>
            </w:r>
            <w:r>
              <w:rPr>
                <w:rFonts w:asciiTheme="minorHAnsi" w:eastAsiaTheme="minorEastAsia" w:hAnsiTheme="minorHAnsi" w:cstheme="minorBidi"/>
                <w:noProof/>
                <w:sz w:val="22"/>
                <w:szCs w:val="22"/>
                <w:lang w:val="en-IN" w:eastAsia="en-IN"/>
              </w:rPr>
              <w:tab/>
            </w:r>
            <w:r w:rsidRPr="00502C1F">
              <w:rPr>
                <w:rStyle w:val="Hyperlink"/>
                <w:noProof/>
                <w:highlight w:val="yellow"/>
              </w:rPr>
              <w:t xml:space="preserve"> Mobile Client Application Classes (Android)</w:t>
            </w:r>
            <w:r>
              <w:rPr>
                <w:noProof/>
                <w:webHidden/>
              </w:rPr>
              <w:tab/>
            </w:r>
            <w:r>
              <w:rPr>
                <w:noProof/>
                <w:webHidden/>
              </w:rPr>
              <w:fldChar w:fldCharType="begin"/>
            </w:r>
            <w:r>
              <w:rPr>
                <w:noProof/>
                <w:webHidden/>
              </w:rPr>
              <w:instrText xml:space="preserve"> PAGEREF _Toc454973265 \h </w:instrText>
            </w:r>
            <w:r>
              <w:rPr>
                <w:noProof/>
                <w:webHidden/>
              </w:rPr>
            </w:r>
            <w:r>
              <w:rPr>
                <w:noProof/>
                <w:webHidden/>
              </w:rPr>
              <w:fldChar w:fldCharType="separate"/>
            </w:r>
            <w:r>
              <w:rPr>
                <w:noProof/>
                <w:webHidden/>
              </w:rPr>
              <w:t>7</w:t>
            </w:r>
            <w:r>
              <w:rPr>
                <w:noProof/>
                <w:webHidden/>
              </w:rPr>
              <w:fldChar w:fldCharType="end"/>
            </w:r>
          </w:hyperlink>
        </w:p>
        <w:p w14:paraId="1EB70621" w14:textId="77777777" w:rsidR="007E5017" w:rsidRDefault="007E5017">
          <w:pPr>
            <w:pStyle w:val="TOC3"/>
            <w:tabs>
              <w:tab w:val="left" w:pos="1440"/>
            </w:tabs>
            <w:rPr>
              <w:rFonts w:asciiTheme="minorHAnsi" w:eastAsiaTheme="minorEastAsia" w:hAnsiTheme="minorHAnsi" w:cstheme="minorBidi"/>
              <w:noProof/>
              <w:sz w:val="22"/>
              <w:szCs w:val="22"/>
              <w:lang w:val="en-IN" w:eastAsia="en-IN"/>
            </w:rPr>
          </w:pPr>
          <w:hyperlink w:anchor="_Toc454973266" w:history="1">
            <w:r w:rsidRPr="00502C1F">
              <w:rPr>
                <w:rStyle w:val="Hyperlink"/>
                <w:noProof/>
                <w:highlight w:val="yellow"/>
              </w:rPr>
              <w:t>5.1.2</w:t>
            </w:r>
            <w:r>
              <w:rPr>
                <w:rFonts w:asciiTheme="minorHAnsi" w:eastAsiaTheme="minorEastAsia" w:hAnsiTheme="minorHAnsi" w:cstheme="minorBidi"/>
                <w:noProof/>
                <w:sz w:val="22"/>
                <w:szCs w:val="22"/>
                <w:lang w:val="en-IN" w:eastAsia="en-IN"/>
              </w:rPr>
              <w:tab/>
            </w:r>
            <w:r w:rsidRPr="00502C1F">
              <w:rPr>
                <w:rStyle w:val="Hyperlink"/>
                <w:noProof/>
                <w:highlight w:val="yellow"/>
              </w:rPr>
              <w:t>Mobile Client Application Classes (ios)</w:t>
            </w:r>
            <w:r>
              <w:rPr>
                <w:noProof/>
                <w:webHidden/>
              </w:rPr>
              <w:tab/>
            </w:r>
            <w:r>
              <w:rPr>
                <w:noProof/>
                <w:webHidden/>
              </w:rPr>
              <w:fldChar w:fldCharType="begin"/>
            </w:r>
            <w:r>
              <w:rPr>
                <w:noProof/>
                <w:webHidden/>
              </w:rPr>
              <w:instrText xml:space="preserve"> PAGEREF _Toc454973266 \h </w:instrText>
            </w:r>
            <w:r>
              <w:rPr>
                <w:noProof/>
                <w:webHidden/>
              </w:rPr>
            </w:r>
            <w:r>
              <w:rPr>
                <w:noProof/>
                <w:webHidden/>
              </w:rPr>
              <w:fldChar w:fldCharType="separate"/>
            </w:r>
            <w:r>
              <w:rPr>
                <w:noProof/>
                <w:webHidden/>
              </w:rPr>
              <w:t>8</w:t>
            </w:r>
            <w:r>
              <w:rPr>
                <w:noProof/>
                <w:webHidden/>
              </w:rPr>
              <w:fldChar w:fldCharType="end"/>
            </w:r>
          </w:hyperlink>
        </w:p>
        <w:p w14:paraId="6E72DB8E" w14:textId="77777777" w:rsidR="007E5017" w:rsidRDefault="007E5017">
          <w:pPr>
            <w:pStyle w:val="TOC2"/>
            <w:rPr>
              <w:rFonts w:asciiTheme="minorHAnsi" w:eastAsiaTheme="minorEastAsia" w:hAnsiTheme="minorHAnsi" w:cstheme="minorBidi"/>
              <w:color w:val="auto"/>
              <w:sz w:val="22"/>
              <w:szCs w:val="22"/>
              <w:lang w:val="en-IN" w:eastAsia="en-IN"/>
            </w:rPr>
          </w:pPr>
          <w:hyperlink w:anchor="_Toc454973267" w:history="1">
            <w:r w:rsidRPr="00502C1F">
              <w:rPr>
                <w:rStyle w:val="Hyperlink"/>
              </w:rPr>
              <w:t>5.2</w:t>
            </w:r>
            <w:r>
              <w:rPr>
                <w:rFonts w:asciiTheme="minorHAnsi" w:eastAsiaTheme="minorEastAsia" w:hAnsiTheme="minorHAnsi" w:cstheme="minorBidi"/>
                <w:color w:val="auto"/>
                <w:sz w:val="22"/>
                <w:szCs w:val="22"/>
                <w:lang w:val="en-IN" w:eastAsia="en-IN"/>
              </w:rPr>
              <w:tab/>
            </w:r>
            <w:r w:rsidRPr="00502C1F">
              <w:rPr>
                <w:rStyle w:val="Hyperlink"/>
              </w:rPr>
              <w:t>Component Diagrams</w:t>
            </w:r>
            <w:r>
              <w:rPr>
                <w:webHidden/>
              </w:rPr>
              <w:tab/>
            </w:r>
            <w:r>
              <w:rPr>
                <w:webHidden/>
              </w:rPr>
              <w:fldChar w:fldCharType="begin"/>
            </w:r>
            <w:r>
              <w:rPr>
                <w:webHidden/>
              </w:rPr>
              <w:instrText xml:space="preserve"> PAGEREF _Toc454973267 \h </w:instrText>
            </w:r>
            <w:r>
              <w:rPr>
                <w:webHidden/>
              </w:rPr>
            </w:r>
            <w:r>
              <w:rPr>
                <w:webHidden/>
              </w:rPr>
              <w:fldChar w:fldCharType="separate"/>
            </w:r>
            <w:r>
              <w:rPr>
                <w:webHidden/>
              </w:rPr>
              <w:t>9</w:t>
            </w:r>
            <w:r>
              <w:rPr>
                <w:webHidden/>
              </w:rPr>
              <w:fldChar w:fldCharType="end"/>
            </w:r>
          </w:hyperlink>
        </w:p>
        <w:p w14:paraId="475DBFEF" w14:textId="77777777" w:rsidR="007E5017" w:rsidRDefault="007E5017">
          <w:pPr>
            <w:pStyle w:val="TOC3"/>
            <w:tabs>
              <w:tab w:val="left" w:pos="1440"/>
            </w:tabs>
            <w:rPr>
              <w:rFonts w:asciiTheme="minorHAnsi" w:eastAsiaTheme="minorEastAsia" w:hAnsiTheme="minorHAnsi" w:cstheme="minorBidi"/>
              <w:noProof/>
              <w:sz w:val="22"/>
              <w:szCs w:val="22"/>
              <w:lang w:val="en-IN" w:eastAsia="en-IN"/>
            </w:rPr>
          </w:pPr>
          <w:hyperlink w:anchor="_Toc454973268" w:history="1">
            <w:r w:rsidRPr="00502C1F">
              <w:rPr>
                <w:rStyle w:val="Hyperlink"/>
                <w:noProof/>
                <w:highlight w:val="yellow"/>
              </w:rPr>
              <w:t>5.2.1</w:t>
            </w:r>
            <w:r>
              <w:rPr>
                <w:rFonts w:asciiTheme="minorHAnsi" w:eastAsiaTheme="minorEastAsia" w:hAnsiTheme="minorHAnsi" w:cstheme="minorBidi"/>
                <w:noProof/>
                <w:sz w:val="22"/>
                <w:szCs w:val="22"/>
                <w:lang w:val="en-IN" w:eastAsia="en-IN"/>
              </w:rPr>
              <w:tab/>
            </w:r>
            <w:r w:rsidRPr="00502C1F">
              <w:rPr>
                <w:rStyle w:val="Hyperlink"/>
                <w:noProof/>
                <w:highlight w:val="yellow"/>
              </w:rPr>
              <w:t>Mobile Client Application Components (iOS)</w:t>
            </w:r>
            <w:r>
              <w:rPr>
                <w:noProof/>
                <w:webHidden/>
              </w:rPr>
              <w:tab/>
            </w:r>
            <w:r>
              <w:rPr>
                <w:noProof/>
                <w:webHidden/>
              </w:rPr>
              <w:fldChar w:fldCharType="begin"/>
            </w:r>
            <w:r>
              <w:rPr>
                <w:noProof/>
                <w:webHidden/>
              </w:rPr>
              <w:instrText xml:space="preserve"> PAGEREF _Toc454973268 \h </w:instrText>
            </w:r>
            <w:r>
              <w:rPr>
                <w:noProof/>
                <w:webHidden/>
              </w:rPr>
            </w:r>
            <w:r>
              <w:rPr>
                <w:noProof/>
                <w:webHidden/>
              </w:rPr>
              <w:fldChar w:fldCharType="separate"/>
            </w:r>
            <w:r>
              <w:rPr>
                <w:noProof/>
                <w:webHidden/>
              </w:rPr>
              <w:t>9</w:t>
            </w:r>
            <w:r>
              <w:rPr>
                <w:noProof/>
                <w:webHidden/>
              </w:rPr>
              <w:fldChar w:fldCharType="end"/>
            </w:r>
          </w:hyperlink>
        </w:p>
        <w:p w14:paraId="72991C7F" w14:textId="77777777" w:rsidR="007E5017" w:rsidRDefault="007E5017">
          <w:pPr>
            <w:pStyle w:val="TOC3"/>
            <w:tabs>
              <w:tab w:val="left" w:pos="1440"/>
            </w:tabs>
            <w:rPr>
              <w:rFonts w:asciiTheme="minorHAnsi" w:eastAsiaTheme="minorEastAsia" w:hAnsiTheme="minorHAnsi" w:cstheme="minorBidi"/>
              <w:noProof/>
              <w:sz w:val="22"/>
              <w:szCs w:val="22"/>
              <w:lang w:val="en-IN" w:eastAsia="en-IN"/>
            </w:rPr>
          </w:pPr>
          <w:hyperlink w:anchor="_Toc454973269" w:history="1">
            <w:r w:rsidRPr="00502C1F">
              <w:rPr>
                <w:rStyle w:val="Hyperlink"/>
                <w:noProof/>
                <w:highlight w:val="yellow"/>
              </w:rPr>
              <w:t>5.2.2</w:t>
            </w:r>
            <w:r>
              <w:rPr>
                <w:rFonts w:asciiTheme="minorHAnsi" w:eastAsiaTheme="minorEastAsia" w:hAnsiTheme="minorHAnsi" w:cstheme="minorBidi"/>
                <w:noProof/>
                <w:sz w:val="22"/>
                <w:szCs w:val="22"/>
                <w:lang w:val="en-IN" w:eastAsia="en-IN"/>
              </w:rPr>
              <w:tab/>
            </w:r>
            <w:r w:rsidRPr="00502C1F">
              <w:rPr>
                <w:rStyle w:val="Hyperlink"/>
                <w:noProof/>
                <w:highlight w:val="yellow"/>
              </w:rPr>
              <w:t>Mobile Client Application Components (Android)</w:t>
            </w:r>
            <w:r>
              <w:rPr>
                <w:noProof/>
                <w:webHidden/>
              </w:rPr>
              <w:tab/>
            </w:r>
            <w:r>
              <w:rPr>
                <w:noProof/>
                <w:webHidden/>
              </w:rPr>
              <w:fldChar w:fldCharType="begin"/>
            </w:r>
            <w:r>
              <w:rPr>
                <w:noProof/>
                <w:webHidden/>
              </w:rPr>
              <w:instrText xml:space="preserve"> PAGEREF _Toc454973269 \h </w:instrText>
            </w:r>
            <w:r>
              <w:rPr>
                <w:noProof/>
                <w:webHidden/>
              </w:rPr>
            </w:r>
            <w:r>
              <w:rPr>
                <w:noProof/>
                <w:webHidden/>
              </w:rPr>
              <w:fldChar w:fldCharType="separate"/>
            </w:r>
            <w:r>
              <w:rPr>
                <w:noProof/>
                <w:webHidden/>
              </w:rPr>
              <w:t>10</w:t>
            </w:r>
            <w:r>
              <w:rPr>
                <w:noProof/>
                <w:webHidden/>
              </w:rPr>
              <w:fldChar w:fldCharType="end"/>
            </w:r>
          </w:hyperlink>
        </w:p>
        <w:p w14:paraId="76E72AD2" w14:textId="77777777" w:rsidR="007E5017" w:rsidRDefault="007E5017">
          <w:pPr>
            <w:pStyle w:val="TOC2"/>
            <w:rPr>
              <w:rFonts w:asciiTheme="minorHAnsi" w:eastAsiaTheme="minorEastAsia" w:hAnsiTheme="minorHAnsi" w:cstheme="minorBidi"/>
              <w:color w:val="auto"/>
              <w:sz w:val="22"/>
              <w:szCs w:val="22"/>
              <w:lang w:val="en-IN" w:eastAsia="en-IN"/>
            </w:rPr>
          </w:pPr>
          <w:hyperlink w:anchor="_Toc454973270" w:history="1">
            <w:r w:rsidRPr="00502C1F">
              <w:rPr>
                <w:rStyle w:val="Hyperlink"/>
              </w:rPr>
              <w:t>5.3</w:t>
            </w:r>
            <w:r>
              <w:rPr>
                <w:rFonts w:asciiTheme="minorHAnsi" w:eastAsiaTheme="minorEastAsia" w:hAnsiTheme="minorHAnsi" w:cstheme="minorBidi"/>
                <w:color w:val="auto"/>
                <w:sz w:val="22"/>
                <w:szCs w:val="22"/>
                <w:lang w:val="en-IN" w:eastAsia="en-IN"/>
              </w:rPr>
              <w:tab/>
            </w:r>
            <w:r w:rsidRPr="00502C1F">
              <w:rPr>
                <w:rStyle w:val="Hyperlink"/>
              </w:rPr>
              <w:t>Activity/Behavioral Diagrams</w:t>
            </w:r>
            <w:r>
              <w:rPr>
                <w:webHidden/>
              </w:rPr>
              <w:tab/>
            </w:r>
            <w:r>
              <w:rPr>
                <w:webHidden/>
              </w:rPr>
              <w:fldChar w:fldCharType="begin"/>
            </w:r>
            <w:r>
              <w:rPr>
                <w:webHidden/>
              </w:rPr>
              <w:instrText xml:space="preserve"> PAGEREF _Toc454973270 \h </w:instrText>
            </w:r>
            <w:r>
              <w:rPr>
                <w:webHidden/>
              </w:rPr>
            </w:r>
            <w:r>
              <w:rPr>
                <w:webHidden/>
              </w:rPr>
              <w:fldChar w:fldCharType="separate"/>
            </w:r>
            <w:r>
              <w:rPr>
                <w:webHidden/>
              </w:rPr>
              <w:t>10</w:t>
            </w:r>
            <w:r>
              <w:rPr>
                <w:webHidden/>
              </w:rPr>
              <w:fldChar w:fldCharType="end"/>
            </w:r>
          </w:hyperlink>
        </w:p>
        <w:p w14:paraId="1D62AFB4" w14:textId="77777777" w:rsidR="007E5017" w:rsidRDefault="007E5017">
          <w:pPr>
            <w:pStyle w:val="TOC3"/>
            <w:tabs>
              <w:tab w:val="left" w:pos="1440"/>
            </w:tabs>
            <w:rPr>
              <w:rFonts w:asciiTheme="minorHAnsi" w:eastAsiaTheme="minorEastAsia" w:hAnsiTheme="minorHAnsi" w:cstheme="minorBidi"/>
              <w:noProof/>
              <w:sz w:val="22"/>
              <w:szCs w:val="22"/>
              <w:lang w:val="en-IN" w:eastAsia="en-IN"/>
            </w:rPr>
          </w:pPr>
          <w:hyperlink w:anchor="_Toc454973271" w:history="1">
            <w:r w:rsidRPr="00502C1F">
              <w:rPr>
                <w:rStyle w:val="Hyperlink"/>
                <w:noProof/>
              </w:rPr>
              <w:t>5.3.1</w:t>
            </w:r>
            <w:r>
              <w:rPr>
                <w:rFonts w:asciiTheme="minorHAnsi" w:eastAsiaTheme="minorEastAsia" w:hAnsiTheme="minorHAnsi" w:cstheme="minorBidi"/>
                <w:noProof/>
                <w:sz w:val="22"/>
                <w:szCs w:val="22"/>
                <w:lang w:val="en-IN" w:eastAsia="en-IN"/>
              </w:rPr>
              <w:tab/>
            </w:r>
            <w:r w:rsidRPr="00502C1F">
              <w:rPr>
                <w:rStyle w:val="Hyperlink"/>
                <w:noProof/>
              </w:rPr>
              <w:t>Overall (General) Application Process</w:t>
            </w:r>
            <w:r>
              <w:rPr>
                <w:noProof/>
                <w:webHidden/>
              </w:rPr>
              <w:tab/>
            </w:r>
            <w:r>
              <w:rPr>
                <w:noProof/>
                <w:webHidden/>
              </w:rPr>
              <w:fldChar w:fldCharType="begin"/>
            </w:r>
            <w:r>
              <w:rPr>
                <w:noProof/>
                <w:webHidden/>
              </w:rPr>
              <w:instrText xml:space="preserve"> PAGEREF _Toc454973271 \h </w:instrText>
            </w:r>
            <w:r>
              <w:rPr>
                <w:noProof/>
                <w:webHidden/>
              </w:rPr>
            </w:r>
            <w:r>
              <w:rPr>
                <w:noProof/>
                <w:webHidden/>
              </w:rPr>
              <w:fldChar w:fldCharType="separate"/>
            </w:r>
            <w:r>
              <w:rPr>
                <w:noProof/>
                <w:webHidden/>
              </w:rPr>
              <w:t>10</w:t>
            </w:r>
            <w:r>
              <w:rPr>
                <w:noProof/>
                <w:webHidden/>
              </w:rPr>
              <w:fldChar w:fldCharType="end"/>
            </w:r>
          </w:hyperlink>
        </w:p>
        <w:p w14:paraId="6DFB5824" w14:textId="77777777" w:rsidR="007E5017" w:rsidRDefault="007E5017">
          <w:pPr>
            <w:pStyle w:val="TOC2"/>
            <w:rPr>
              <w:rFonts w:asciiTheme="minorHAnsi" w:eastAsiaTheme="minorEastAsia" w:hAnsiTheme="minorHAnsi" w:cstheme="minorBidi"/>
              <w:color w:val="auto"/>
              <w:sz w:val="22"/>
              <w:szCs w:val="22"/>
              <w:lang w:val="en-IN" w:eastAsia="en-IN"/>
            </w:rPr>
          </w:pPr>
          <w:hyperlink w:anchor="_Toc454973272" w:history="1">
            <w:r w:rsidRPr="00502C1F">
              <w:rPr>
                <w:rStyle w:val="Hyperlink"/>
              </w:rPr>
              <w:t>5.4</w:t>
            </w:r>
            <w:r>
              <w:rPr>
                <w:rFonts w:asciiTheme="minorHAnsi" w:eastAsiaTheme="minorEastAsia" w:hAnsiTheme="minorHAnsi" w:cstheme="minorBidi"/>
                <w:color w:val="auto"/>
                <w:sz w:val="22"/>
                <w:szCs w:val="22"/>
                <w:lang w:val="en-IN" w:eastAsia="en-IN"/>
              </w:rPr>
              <w:tab/>
            </w:r>
            <w:r w:rsidRPr="00502C1F">
              <w:rPr>
                <w:rStyle w:val="Hyperlink"/>
              </w:rPr>
              <w:t>Sequence Diagrams – Rider/Driver</w:t>
            </w:r>
            <w:r>
              <w:rPr>
                <w:webHidden/>
              </w:rPr>
              <w:tab/>
            </w:r>
            <w:r>
              <w:rPr>
                <w:webHidden/>
              </w:rPr>
              <w:fldChar w:fldCharType="begin"/>
            </w:r>
            <w:r>
              <w:rPr>
                <w:webHidden/>
              </w:rPr>
              <w:instrText xml:space="preserve"> PAGEREF _Toc454973272 \h </w:instrText>
            </w:r>
            <w:r>
              <w:rPr>
                <w:webHidden/>
              </w:rPr>
            </w:r>
            <w:r>
              <w:rPr>
                <w:webHidden/>
              </w:rPr>
              <w:fldChar w:fldCharType="separate"/>
            </w:r>
            <w:r>
              <w:rPr>
                <w:webHidden/>
              </w:rPr>
              <w:t>11</w:t>
            </w:r>
            <w:r>
              <w:rPr>
                <w:webHidden/>
              </w:rPr>
              <w:fldChar w:fldCharType="end"/>
            </w:r>
          </w:hyperlink>
        </w:p>
        <w:p w14:paraId="5E714F6B" w14:textId="77777777" w:rsidR="007E5017" w:rsidRDefault="007E5017">
          <w:pPr>
            <w:pStyle w:val="TOC3"/>
            <w:tabs>
              <w:tab w:val="left" w:pos="1440"/>
            </w:tabs>
            <w:rPr>
              <w:rFonts w:asciiTheme="minorHAnsi" w:eastAsiaTheme="minorEastAsia" w:hAnsiTheme="minorHAnsi" w:cstheme="minorBidi"/>
              <w:noProof/>
              <w:sz w:val="22"/>
              <w:szCs w:val="22"/>
              <w:lang w:val="en-IN" w:eastAsia="en-IN"/>
            </w:rPr>
          </w:pPr>
          <w:hyperlink w:anchor="_Toc454973273" w:history="1">
            <w:r w:rsidRPr="00502C1F">
              <w:rPr>
                <w:rStyle w:val="Hyperlink"/>
                <w:noProof/>
              </w:rPr>
              <w:t>5.4.1</w:t>
            </w:r>
            <w:r>
              <w:rPr>
                <w:rFonts w:asciiTheme="minorHAnsi" w:eastAsiaTheme="minorEastAsia" w:hAnsiTheme="minorHAnsi" w:cstheme="minorBidi"/>
                <w:noProof/>
                <w:sz w:val="22"/>
                <w:szCs w:val="22"/>
                <w:lang w:val="en-IN" w:eastAsia="en-IN"/>
              </w:rPr>
              <w:tab/>
            </w:r>
            <w:r w:rsidRPr="00502C1F">
              <w:rPr>
                <w:rStyle w:val="Hyperlink"/>
                <w:noProof/>
              </w:rPr>
              <w:t>Registration</w:t>
            </w:r>
            <w:r>
              <w:rPr>
                <w:noProof/>
                <w:webHidden/>
              </w:rPr>
              <w:tab/>
            </w:r>
            <w:r>
              <w:rPr>
                <w:noProof/>
                <w:webHidden/>
              </w:rPr>
              <w:fldChar w:fldCharType="begin"/>
            </w:r>
            <w:r>
              <w:rPr>
                <w:noProof/>
                <w:webHidden/>
              </w:rPr>
              <w:instrText xml:space="preserve"> PAGEREF _Toc454973273 \h </w:instrText>
            </w:r>
            <w:r>
              <w:rPr>
                <w:noProof/>
                <w:webHidden/>
              </w:rPr>
            </w:r>
            <w:r>
              <w:rPr>
                <w:noProof/>
                <w:webHidden/>
              </w:rPr>
              <w:fldChar w:fldCharType="separate"/>
            </w:r>
            <w:r>
              <w:rPr>
                <w:noProof/>
                <w:webHidden/>
              </w:rPr>
              <w:t>11</w:t>
            </w:r>
            <w:r>
              <w:rPr>
                <w:noProof/>
                <w:webHidden/>
              </w:rPr>
              <w:fldChar w:fldCharType="end"/>
            </w:r>
          </w:hyperlink>
        </w:p>
        <w:p w14:paraId="3C009CC1" w14:textId="77777777" w:rsidR="007E5017" w:rsidRDefault="007E5017">
          <w:pPr>
            <w:pStyle w:val="TOC3"/>
            <w:tabs>
              <w:tab w:val="left" w:pos="1440"/>
            </w:tabs>
            <w:rPr>
              <w:rFonts w:asciiTheme="minorHAnsi" w:eastAsiaTheme="minorEastAsia" w:hAnsiTheme="minorHAnsi" w:cstheme="minorBidi"/>
              <w:noProof/>
              <w:sz w:val="22"/>
              <w:szCs w:val="22"/>
              <w:lang w:val="en-IN" w:eastAsia="en-IN"/>
            </w:rPr>
          </w:pPr>
          <w:hyperlink w:anchor="_Toc454973274" w:history="1">
            <w:r w:rsidRPr="00502C1F">
              <w:rPr>
                <w:rStyle w:val="Hyperlink"/>
                <w:noProof/>
              </w:rPr>
              <w:t>5.4.2</w:t>
            </w:r>
            <w:r>
              <w:rPr>
                <w:rFonts w:asciiTheme="minorHAnsi" w:eastAsiaTheme="minorEastAsia" w:hAnsiTheme="minorHAnsi" w:cstheme="minorBidi"/>
                <w:noProof/>
                <w:sz w:val="22"/>
                <w:szCs w:val="22"/>
                <w:lang w:val="en-IN" w:eastAsia="en-IN"/>
              </w:rPr>
              <w:tab/>
            </w:r>
            <w:r w:rsidRPr="00502C1F">
              <w:rPr>
                <w:rStyle w:val="Hyperlink"/>
                <w:noProof/>
              </w:rPr>
              <w:t>Login</w:t>
            </w:r>
            <w:r>
              <w:rPr>
                <w:noProof/>
                <w:webHidden/>
              </w:rPr>
              <w:tab/>
            </w:r>
            <w:r>
              <w:rPr>
                <w:noProof/>
                <w:webHidden/>
              </w:rPr>
              <w:fldChar w:fldCharType="begin"/>
            </w:r>
            <w:r>
              <w:rPr>
                <w:noProof/>
                <w:webHidden/>
              </w:rPr>
              <w:instrText xml:space="preserve"> PAGEREF _Toc454973274 \h </w:instrText>
            </w:r>
            <w:r>
              <w:rPr>
                <w:noProof/>
                <w:webHidden/>
              </w:rPr>
            </w:r>
            <w:r>
              <w:rPr>
                <w:noProof/>
                <w:webHidden/>
              </w:rPr>
              <w:fldChar w:fldCharType="separate"/>
            </w:r>
            <w:r>
              <w:rPr>
                <w:noProof/>
                <w:webHidden/>
              </w:rPr>
              <w:t>11</w:t>
            </w:r>
            <w:r>
              <w:rPr>
                <w:noProof/>
                <w:webHidden/>
              </w:rPr>
              <w:fldChar w:fldCharType="end"/>
            </w:r>
          </w:hyperlink>
        </w:p>
        <w:p w14:paraId="7E8A6CA1" w14:textId="77777777" w:rsidR="007E5017" w:rsidRDefault="007E5017">
          <w:pPr>
            <w:pStyle w:val="TOC3"/>
            <w:tabs>
              <w:tab w:val="left" w:pos="1440"/>
            </w:tabs>
            <w:rPr>
              <w:rFonts w:asciiTheme="minorHAnsi" w:eastAsiaTheme="minorEastAsia" w:hAnsiTheme="minorHAnsi" w:cstheme="minorBidi"/>
              <w:noProof/>
              <w:sz w:val="22"/>
              <w:szCs w:val="22"/>
              <w:lang w:val="en-IN" w:eastAsia="en-IN"/>
            </w:rPr>
          </w:pPr>
          <w:hyperlink w:anchor="_Toc454973275" w:history="1">
            <w:r w:rsidRPr="00502C1F">
              <w:rPr>
                <w:rStyle w:val="Hyperlink"/>
                <w:noProof/>
              </w:rPr>
              <w:t>5.4.3</w:t>
            </w:r>
            <w:r>
              <w:rPr>
                <w:rFonts w:asciiTheme="minorHAnsi" w:eastAsiaTheme="minorEastAsia" w:hAnsiTheme="minorHAnsi" w:cstheme="minorBidi"/>
                <w:noProof/>
                <w:sz w:val="22"/>
                <w:szCs w:val="22"/>
                <w:lang w:val="en-IN" w:eastAsia="en-IN"/>
              </w:rPr>
              <w:tab/>
            </w:r>
            <w:r w:rsidRPr="00502C1F">
              <w:rPr>
                <w:rStyle w:val="Hyperlink"/>
                <w:noProof/>
              </w:rPr>
              <w:t>Accept EULA</w:t>
            </w:r>
            <w:r>
              <w:rPr>
                <w:noProof/>
                <w:webHidden/>
              </w:rPr>
              <w:tab/>
            </w:r>
            <w:r>
              <w:rPr>
                <w:noProof/>
                <w:webHidden/>
              </w:rPr>
              <w:fldChar w:fldCharType="begin"/>
            </w:r>
            <w:r>
              <w:rPr>
                <w:noProof/>
                <w:webHidden/>
              </w:rPr>
              <w:instrText xml:space="preserve"> PAGEREF _Toc454973275 \h </w:instrText>
            </w:r>
            <w:r>
              <w:rPr>
                <w:noProof/>
                <w:webHidden/>
              </w:rPr>
            </w:r>
            <w:r>
              <w:rPr>
                <w:noProof/>
                <w:webHidden/>
              </w:rPr>
              <w:fldChar w:fldCharType="separate"/>
            </w:r>
            <w:r>
              <w:rPr>
                <w:noProof/>
                <w:webHidden/>
              </w:rPr>
              <w:t>11</w:t>
            </w:r>
            <w:r>
              <w:rPr>
                <w:noProof/>
                <w:webHidden/>
              </w:rPr>
              <w:fldChar w:fldCharType="end"/>
            </w:r>
          </w:hyperlink>
        </w:p>
        <w:p w14:paraId="1F76587F" w14:textId="77777777" w:rsidR="007E5017" w:rsidRDefault="007E5017">
          <w:pPr>
            <w:pStyle w:val="TOC3"/>
            <w:tabs>
              <w:tab w:val="left" w:pos="1440"/>
            </w:tabs>
            <w:rPr>
              <w:rFonts w:asciiTheme="minorHAnsi" w:eastAsiaTheme="minorEastAsia" w:hAnsiTheme="minorHAnsi" w:cstheme="minorBidi"/>
              <w:noProof/>
              <w:sz w:val="22"/>
              <w:szCs w:val="22"/>
              <w:lang w:val="en-IN" w:eastAsia="en-IN"/>
            </w:rPr>
          </w:pPr>
          <w:hyperlink w:anchor="_Toc454973276" w:history="1">
            <w:r w:rsidRPr="00502C1F">
              <w:rPr>
                <w:rStyle w:val="Hyperlink"/>
                <w:noProof/>
              </w:rPr>
              <w:t>5.4.4</w:t>
            </w:r>
            <w:r>
              <w:rPr>
                <w:rFonts w:asciiTheme="minorHAnsi" w:eastAsiaTheme="minorEastAsia" w:hAnsiTheme="minorHAnsi" w:cstheme="minorBidi"/>
                <w:noProof/>
                <w:sz w:val="22"/>
                <w:szCs w:val="22"/>
                <w:lang w:val="en-IN" w:eastAsia="en-IN"/>
              </w:rPr>
              <w:tab/>
            </w:r>
            <w:r w:rsidRPr="00502C1F">
              <w:rPr>
                <w:rStyle w:val="Hyperlink"/>
                <w:noProof/>
              </w:rPr>
              <w:t>Profile</w:t>
            </w:r>
            <w:r>
              <w:rPr>
                <w:noProof/>
                <w:webHidden/>
              </w:rPr>
              <w:tab/>
            </w:r>
            <w:r>
              <w:rPr>
                <w:noProof/>
                <w:webHidden/>
              </w:rPr>
              <w:fldChar w:fldCharType="begin"/>
            </w:r>
            <w:r>
              <w:rPr>
                <w:noProof/>
                <w:webHidden/>
              </w:rPr>
              <w:instrText xml:space="preserve"> PAGEREF _Toc454973276 \h </w:instrText>
            </w:r>
            <w:r>
              <w:rPr>
                <w:noProof/>
                <w:webHidden/>
              </w:rPr>
            </w:r>
            <w:r>
              <w:rPr>
                <w:noProof/>
                <w:webHidden/>
              </w:rPr>
              <w:fldChar w:fldCharType="separate"/>
            </w:r>
            <w:r>
              <w:rPr>
                <w:noProof/>
                <w:webHidden/>
              </w:rPr>
              <w:t>12</w:t>
            </w:r>
            <w:r>
              <w:rPr>
                <w:noProof/>
                <w:webHidden/>
              </w:rPr>
              <w:fldChar w:fldCharType="end"/>
            </w:r>
          </w:hyperlink>
        </w:p>
        <w:p w14:paraId="1A2DCB4B" w14:textId="77777777" w:rsidR="007E5017" w:rsidRDefault="007E5017">
          <w:pPr>
            <w:pStyle w:val="TOC3"/>
            <w:tabs>
              <w:tab w:val="left" w:pos="1440"/>
            </w:tabs>
            <w:rPr>
              <w:rFonts w:asciiTheme="minorHAnsi" w:eastAsiaTheme="minorEastAsia" w:hAnsiTheme="minorHAnsi" w:cstheme="minorBidi"/>
              <w:noProof/>
              <w:sz w:val="22"/>
              <w:szCs w:val="22"/>
              <w:lang w:val="en-IN" w:eastAsia="en-IN"/>
            </w:rPr>
          </w:pPr>
          <w:hyperlink w:anchor="_Toc454973277" w:history="1">
            <w:r w:rsidRPr="00502C1F">
              <w:rPr>
                <w:rStyle w:val="Hyperlink"/>
                <w:noProof/>
              </w:rPr>
              <w:t>5.4.5</w:t>
            </w:r>
            <w:r>
              <w:rPr>
                <w:rFonts w:asciiTheme="minorHAnsi" w:eastAsiaTheme="minorEastAsia" w:hAnsiTheme="minorHAnsi" w:cstheme="minorBidi"/>
                <w:noProof/>
                <w:sz w:val="22"/>
                <w:szCs w:val="22"/>
                <w:lang w:val="en-IN" w:eastAsia="en-IN"/>
              </w:rPr>
              <w:tab/>
            </w:r>
            <w:r w:rsidRPr="00502C1F">
              <w:rPr>
                <w:rStyle w:val="Hyperlink"/>
                <w:noProof/>
              </w:rPr>
              <w:t>Card info</w:t>
            </w:r>
            <w:r>
              <w:rPr>
                <w:noProof/>
                <w:webHidden/>
              </w:rPr>
              <w:tab/>
            </w:r>
            <w:r>
              <w:rPr>
                <w:noProof/>
                <w:webHidden/>
              </w:rPr>
              <w:fldChar w:fldCharType="begin"/>
            </w:r>
            <w:r>
              <w:rPr>
                <w:noProof/>
                <w:webHidden/>
              </w:rPr>
              <w:instrText xml:space="preserve"> PAGEREF _Toc454973277 \h </w:instrText>
            </w:r>
            <w:r>
              <w:rPr>
                <w:noProof/>
                <w:webHidden/>
              </w:rPr>
            </w:r>
            <w:r>
              <w:rPr>
                <w:noProof/>
                <w:webHidden/>
              </w:rPr>
              <w:fldChar w:fldCharType="separate"/>
            </w:r>
            <w:r>
              <w:rPr>
                <w:noProof/>
                <w:webHidden/>
              </w:rPr>
              <w:t>12</w:t>
            </w:r>
            <w:r>
              <w:rPr>
                <w:noProof/>
                <w:webHidden/>
              </w:rPr>
              <w:fldChar w:fldCharType="end"/>
            </w:r>
          </w:hyperlink>
        </w:p>
        <w:p w14:paraId="69DCB6D6" w14:textId="77777777" w:rsidR="007E5017" w:rsidRDefault="007E5017">
          <w:pPr>
            <w:pStyle w:val="TOC3"/>
            <w:tabs>
              <w:tab w:val="left" w:pos="1440"/>
            </w:tabs>
            <w:rPr>
              <w:rFonts w:asciiTheme="minorHAnsi" w:eastAsiaTheme="minorEastAsia" w:hAnsiTheme="minorHAnsi" w:cstheme="minorBidi"/>
              <w:noProof/>
              <w:sz w:val="22"/>
              <w:szCs w:val="22"/>
              <w:lang w:val="en-IN" w:eastAsia="en-IN"/>
            </w:rPr>
          </w:pPr>
          <w:hyperlink w:anchor="_Toc454973278" w:history="1">
            <w:r w:rsidRPr="00502C1F">
              <w:rPr>
                <w:rStyle w:val="Hyperlink"/>
                <w:noProof/>
              </w:rPr>
              <w:t>5.4.6</w:t>
            </w:r>
            <w:r>
              <w:rPr>
                <w:rFonts w:asciiTheme="minorHAnsi" w:eastAsiaTheme="minorEastAsia" w:hAnsiTheme="minorHAnsi" w:cstheme="minorBidi"/>
                <w:noProof/>
                <w:sz w:val="22"/>
                <w:szCs w:val="22"/>
                <w:lang w:val="en-IN" w:eastAsia="en-IN"/>
              </w:rPr>
              <w:tab/>
            </w:r>
            <w:r w:rsidRPr="00502C1F">
              <w:rPr>
                <w:rStyle w:val="Hyperlink"/>
                <w:noProof/>
              </w:rPr>
              <w:t>Last Trip</w:t>
            </w:r>
            <w:r>
              <w:rPr>
                <w:noProof/>
                <w:webHidden/>
              </w:rPr>
              <w:tab/>
            </w:r>
            <w:r>
              <w:rPr>
                <w:noProof/>
                <w:webHidden/>
              </w:rPr>
              <w:fldChar w:fldCharType="begin"/>
            </w:r>
            <w:r>
              <w:rPr>
                <w:noProof/>
                <w:webHidden/>
              </w:rPr>
              <w:instrText xml:space="preserve"> PAGEREF _Toc454973278 \h </w:instrText>
            </w:r>
            <w:r>
              <w:rPr>
                <w:noProof/>
                <w:webHidden/>
              </w:rPr>
            </w:r>
            <w:r>
              <w:rPr>
                <w:noProof/>
                <w:webHidden/>
              </w:rPr>
              <w:fldChar w:fldCharType="separate"/>
            </w:r>
            <w:r>
              <w:rPr>
                <w:noProof/>
                <w:webHidden/>
              </w:rPr>
              <w:t>12</w:t>
            </w:r>
            <w:r>
              <w:rPr>
                <w:noProof/>
                <w:webHidden/>
              </w:rPr>
              <w:fldChar w:fldCharType="end"/>
            </w:r>
          </w:hyperlink>
        </w:p>
        <w:p w14:paraId="535F3198" w14:textId="77777777" w:rsidR="007E5017" w:rsidRDefault="007E5017">
          <w:pPr>
            <w:pStyle w:val="TOC3"/>
            <w:tabs>
              <w:tab w:val="left" w:pos="1440"/>
            </w:tabs>
            <w:rPr>
              <w:rFonts w:asciiTheme="minorHAnsi" w:eastAsiaTheme="minorEastAsia" w:hAnsiTheme="minorHAnsi" w:cstheme="minorBidi"/>
              <w:noProof/>
              <w:sz w:val="22"/>
              <w:szCs w:val="22"/>
              <w:lang w:val="en-IN" w:eastAsia="en-IN"/>
            </w:rPr>
          </w:pPr>
          <w:hyperlink w:anchor="_Toc454973279" w:history="1">
            <w:r w:rsidRPr="00502C1F">
              <w:rPr>
                <w:rStyle w:val="Hyperlink"/>
                <w:noProof/>
              </w:rPr>
              <w:t>5.4.7</w:t>
            </w:r>
            <w:r>
              <w:rPr>
                <w:rFonts w:asciiTheme="minorHAnsi" w:eastAsiaTheme="minorEastAsia" w:hAnsiTheme="minorHAnsi" w:cstheme="minorBidi"/>
                <w:noProof/>
                <w:sz w:val="22"/>
                <w:szCs w:val="22"/>
                <w:lang w:val="en-IN" w:eastAsia="en-IN"/>
              </w:rPr>
              <w:tab/>
            </w:r>
            <w:r w:rsidRPr="00502C1F">
              <w:rPr>
                <w:rStyle w:val="Hyperlink"/>
                <w:noProof/>
              </w:rPr>
              <w:t>Report a problem</w:t>
            </w:r>
            <w:r>
              <w:rPr>
                <w:noProof/>
                <w:webHidden/>
              </w:rPr>
              <w:tab/>
            </w:r>
            <w:r>
              <w:rPr>
                <w:noProof/>
                <w:webHidden/>
              </w:rPr>
              <w:fldChar w:fldCharType="begin"/>
            </w:r>
            <w:r>
              <w:rPr>
                <w:noProof/>
                <w:webHidden/>
              </w:rPr>
              <w:instrText xml:space="preserve"> PAGEREF _Toc454973279 \h </w:instrText>
            </w:r>
            <w:r>
              <w:rPr>
                <w:noProof/>
                <w:webHidden/>
              </w:rPr>
            </w:r>
            <w:r>
              <w:rPr>
                <w:noProof/>
                <w:webHidden/>
              </w:rPr>
              <w:fldChar w:fldCharType="separate"/>
            </w:r>
            <w:r>
              <w:rPr>
                <w:noProof/>
                <w:webHidden/>
              </w:rPr>
              <w:t>12</w:t>
            </w:r>
            <w:r>
              <w:rPr>
                <w:noProof/>
                <w:webHidden/>
              </w:rPr>
              <w:fldChar w:fldCharType="end"/>
            </w:r>
          </w:hyperlink>
        </w:p>
        <w:p w14:paraId="05FE65BF" w14:textId="77777777" w:rsidR="007E5017" w:rsidRDefault="007E5017">
          <w:pPr>
            <w:pStyle w:val="TOC3"/>
            <w:tabs>
              <w:tab w:val="left" w:pos="1440"/>
            </w:tabs>
            <w:rPr>
              <w:rFonts w:asciiTheme="minorHAnsi" w:eastAsiaTheme="minorEastAsia" w:hAnsiTheme="minorHAnsi" w:cstheme="minorBidi"/>
              <w:noProof/>
              <w:sz w:val="22"/>
              <w:szCs w:val="22"/>
              <w:lang w:val="en-IN" w:eastAsia="en-IN"/>
            </w:rPr>
          </w:pPr>
          <w:hyperlink w:anchor="_Toc454973280" w:history="1">
            <w:r w:rsidRPr="00502C1F">
              <w:rPr>
                <w:rStyle w:val="Hyperlink"/>
                <w:noProof/>
              </w:rPr>
              <w:t>5.4.8</w:t>
            </w:r>
            <w:r>
              <w:rPr>
                <w:rFonts w:asciiTheme="minorHAnsi" w:eastAsiaTheme="minorEastAsia" w:hAnsiTheme="minorHAnsi" w:cstheme="minorBidi"/>
                <w:noProof/>
                <w:sz w:val="22"/>
                <w:szCs w:val="22"/>
                <w:lang w:val="en-IN" w:eastAsia="en-IN"/>
              </w:rPr>
              <w:tab/>
            </w:r>
            <w:r w:rsidRPr="00502C1F">
              <w:rPr>
                <w:rStyle w:val="Hyperlink"/>
                <w:noProof/>
              </w:rPr>
              <w:t>Contact</w:t>
            </w:r>
            <w:r>
              <w:rPr>
                <w:noProof/>
                <w:webHidden/>
              </w:rPr>
              <w:tab/>
            </w:r>
            <w:r>
              <w:rPr>
                <w:noProof/>
                <w:webHidden/>
              </w:rPr>
              <w:fldChar w:fldCharType="begin"/>
            </w:r>
            <w:r>
              <w:rPr>
                <w:noProof/>
                <w:webHidden/>
              </w:rPr>
              <w:instrText xml:space="preserve"> PAGEREF _Toc454973280 \h </w:instrText>
            </w:r>
            <w:r>
              <w:rPr>
                <w:noProof/>
                <w:webHidden/>
              </w:rPr>
            </w:r>
            <w:r>
              <w:rPr>
                <w:noProof/>
                <w:webHidden/>
              </w:rPr>
              <w:fldChar w:fldCharType="separate"/>
            </w:r>
            <w:r>
              <w:rPr>
                <w:noProof/>
                <w:webHidden/>
              </w:rPr>
              <w:t>12</w:t>
            </w:r>
            <w:r>
              <w:rPr>
                <w:noProof/>
                <w:webHidden/>
              </w:rPr>
              <w:fldChar w:fldCharType="end"/>
            </w:r>
          </w:hyperlink>
        </w:p>
        <w:p w14:paraId="0B91F57B" w14:textId="77777777" w:rsidR="007E5017" w:rsidRDefault="007E5017">
          <w:pPr>
            <w:pStyle w:val="TOC2"/>
            <w:rPr>
              <w:rFonts w:asciiTheme="minorHAnsi" w:eastAsiaTheme="minorEastAsia" w:hAnsiTheme="minorHAnsi" w:cstheme="minorBidi"/>
              <w:color w:val="auto"/>
              <w:sz w:val="22"/>
              <w:szCs w:val="22"/>
              <w:lang w:val="en-IN" w:eastAsia="en-IN"/>
            </w:rPr>
          </w:pPr>
          <w:hyperlink w:anchor="_Toc454973281" w:history="1">
            <w:r w:rsidRPr="00502C1F">
              <w:rPr>
                <w:rStyle w:val="Hyperlink"/>
              </w:rPr>
              <w:t>5.5</w:t>
            </w:r>
            <w:r>
              <w:rPr>
                <w:rFonts w:asciiTheme="minorHAnsi" w:eastAsiaTheme="minorEastAsia" w:hAnsiTheme="minorHAnsi" w:cstheme="minorBidi"/>
                <w:color w:val="auto"/>
                <w:sz w:val="22"/>
                <w:szCs w:val="22"/>
                <w:lang w:val="en-IN" w:eastAsia="en-IN"/>
              </w:rPr>
              <w:tab/>
            </w:r>
            <w:r w:rsidRPr="00502C1F">
              <w:rPr>
                <w:rStyle w:val="Hyperlink"/>
              </w:rPr>
              <w:t>Sequence Diagrams – Rider</w:t>
            </w:r>
            <w:r>
              <w:rPr>
                <w:webHidden/>
              </w:rPr>
              <w:tab/>
            </w:r>
            <w:r>
              <w:rPr>
                <w:webHidden/>
              </w:rPr>
              <w:fldChar w:fldCharType="begin"/>
            </w:r>
            <w:r>
              <w:rPr>
                <w:webHidden/>
              </w:rPr>
              <w:instrText xml:space="preserve"> PAGEREF _Toc454973281 \h </w:instrText>
            </w:r>
            <w:r>
              <w:rPr>
                <w:webHidden/>
              </w:rPr>
            </w:r>
            <w:r>
              <w:rPr>
                <w:webHidden/>
              </w:rPr>
              <w:fldChar w:fldCharType="separate"/>
            </w:r>
            <w:r>
              <w:rPr>
                <w:webHidden/>
              </w:rPr>
              <w:t>12</w:t>
            </w:r>
            <w:r>
              <w:rPr>
                <w:webHidden/>
              </w:rPr>
              <w:fldChar w:fldCharType="end"/>
            </w:r>
          </w:hyperlink>
        </w:p>
        <w:p w14:paraId="79831FC9" w14:textId="77777777" w:rsidR="007E5017" w:rsidRDefault="007E5017">
          <w:pPr>
            <w:pStyle w:val="TOC3"/>
            <w:tabs>
              <w:tab w:val="left" w:pos="1440"/>
            </w:tabs>
            <w:rPr>
              <w:rFonts w:asciiTheme="minorHAnsi" w:eastAsiaTheme="minorEastAsia" w:hAnsiTheme="minorHAnsi" w:cstheme="minorBidi"/>
              <w:noProof/>
              <w:sz w:val="22"/>
              <w:szCs w:val="22"/>
              <w:lang w:val="en-IN" w:eastAsia="en-IN"/>
            </w:rPr>
          </w:pPr>
          <w:hyperlink w:anchor="_Toc454973282" w:history="1">
            <w:r w:rsidRPr="00502C1F">
              <w:rPr>
                <w:rStyle w:val="Hyperlink"/>
                <w:noProof/>
              </w:rPr>
              <w:t>5.5.1</w:t>
            </w:r>
            <w:r>
              <w:rPr>
                <w:rFonts w:asciiTheme="minorHAnsi" w:eastAsiaTheme="minorEastAsia" w:hAnsiTheme="minorHAnsi" w:cstheme="minorBidi"/>
                <w:noProof/>
                <w:sz w:val="22"/>
                <w:szCs w:val="22"/>
                <w:lang w:val="en-IN" w:eastAsia="en-IN"/>
              </w:rPr>
              <w:tab/>
            </w:r>
            <w:r w:rsidRPr="00502C1F">
              <w:rPr>
                <w:rStyle w:val="Hyperlink"/>
                <w:noProof/>
              </w:rPr>
              <w:t>Request ride(now)</w:t>
            </w:r>
            <w:r>
              <w:rPr>
                <w:noProof/>
                <w:webHidden/>
              </w:rPr>
              <w:tab/>
            </w:r>
            <w:r>
              <w:rPr>
                <w:noProof/>
                <w:webHidden/>
              </w:rPr>
              <w:fldChar w:fldCharType="begin"/>
            </w:r>
            <w:r>
              <w:rPr>
                <w:noProof/>
                <w:webHidden/>
              </w:rPr>
              <w:instrText xml:space="preserve"> PAGEREF _Toc454973282 \h </w:instrText>
            </w:r>
            <w:r>
              <w:rPr>
                <w:noProof/>
                <w:webHidden/>
              </w:rPr>
            </w:r>
            <w:r>
              <w:rPr>
                <w:noProof/>
                <w:webHidden/>
              </w:rPr>
              <w:fldChar w:fldCharType="separate"/>
            </w:r>
            <w:r>
              <w:rPr>
                <w:noProof/>
                <w:webHidden/>
              </w:rPr>
              <w:t>12</w:t>
            </w:r>
            <w:r>
              <w:rPr>
                <w:noProof/>
                <w:webHidden/>
              </w:rPr>
              <w:fldChar w:fldCharType="end"/>
            </w:r>
          </w:hyperlink>
        </w:p>
        <w:p w14:paraId="36675363" w14:textId="77777777" w:rsidR="007E5017" w:rsidRDefault="007E5017">
          <w:pPr>
            <w:pStyle w:val="TOC3"/>
            <w:tabs>
              <w:tab w:val="left" w:pos="1440"/>
            </w:tabs>
            <w:rPr>
              <w:rFonts w:asciiTheme="minorHAnsi" w:eastAsiaTheme="minorEastAsia" w:hAnsiTheme="minorHAnsi" w:cstheme="minorBidi"/>
              <w:noProof/>
              <w:sz w:val="22"/>
              <w:szCs w:val="22"/>
              <w:lang w:val="en-IN" w:eastAsia="en-IN"/>
            </w:rPr>
          </w:pPr>
          <w:hyperlink w:anchor="_Toc454973283" w:history="1">
            <w:r w:rsidRPr="00502C1F">
              <w:rPr>
                <w:rStyle w:val="Hyperlink"/>
                <w:noProof/>
              </w:rPr>
              <w:t>5.5.2</w:t>
            </w:r>
            <w:r>
              <w:rPr>
                <w:rFonts w:asciiTheme="minorHAnsi" w:eastAsiaTheme="minorEastAsia" w:hAnsiTheme="minorHAnsi" w:cstheme="minorBidi"/>
                <w:noProof/>
                <w:sz w:val="22"/>
                <w:szCs w:val="22"/>
                <w:lang w:val="en-IN" w:eastAsia="en-IN"/>
              </w:rPr>
              <w:tab/>
            </w:r>
            <w:r w:rsidRPr="00502C1F">
              <w:rPr>
                <w:rStyle w:val="Hyperlink"/>
                <w:noProof/>
              </w:rPr>
              <w:t>Schedule ride</w:t>
            </w:r>
            <w:r>
              <w:rPr>
                <w:noProof/>
                <w:webHidden/>
              </w:rPr>
              <w:tab/>
            </w:r>
            <w:r>
              <w:rPr>
                <w:noProof/>
                <w:webHidden/>
              </w:rPr>
              <w:fldChar w:fldCharType="begin"/>
            </w:r>
            <w:r>
              <w:rPr>
                <w:noProof/>
                <w:webHidden/>
              </w:rPr>
              <w:instrText xml:space="preserve"> PAGEREF _Toc454973283 \h </w:instrText>
            </w:r>
            <w:r>
              <w:rPr>
                <w:noProof/>
                <w:webHidden/>
              </w:rPr>
            </w:r>
            <w:r>
              <w:rPr>
                <w:noProof/>
                <w:webHidden/>
              </w:rPr>
              <w:fldChar w:fldCharType="separate"/>
            </w:r>
            <w:r>
              <w:rPr>
                <w:noProof/>
                <w:webHidden/>
              </w:rPr>
              <w:t>12</w:t>
            </w:r>
            <w:r>
              <w:rPr>
                <w:noProof/>
                <w:webHidden/>
              </w:rPr>
              <w:fldChar w:fldCharType="end"/>
            </w:r>
          </w:hyperlink>
        </w:p>
        <w:p w14:paraId="34F6D010" w14:textId="77777777" w:rsidR="007E5017" w:rsidRDefault="007E5017">
          <w:pPr>
            <w:pStyle w:val="TOC2"/>
            <w:rPr>
              <w:rFonts w:asciiTheme="minorHAnsi" w:eastAsiaTheme="minorEastAsia" w:hAnsiTheme="minorHAnsi" w:cstheme="minorBidi"/>
              <w:color w:val="auto"/>
              <w:sz w:val="22"/>
              <w:szCs w:val="22"/>
              <w:lang w:val="en-IN" w:eastAsia="en-IN"/>
            </w:rPr>
          </w:pPr>
          <w:hyperlink w:anchor="_Toc454973284" w:history="1">
            <w:r w:rsidRPr="00502C1F">
              <w:rPr>
                <w:rStyle w:val="Hyperlink"/>
              </w:rPr>
              <w:t>5.6</w:t>
            </w:r>
            <w:r>
              <w:rPr>
                <w:rFonts w:asciiTheme="minorHAnsi" w:eastAsiaTheme="minorEastAsia" w:hAnsiTheme="minorHAnsi" w:cstheme="minorBidi"/>
                <w:color w:val="auto"/>
                <w:sz w:val="22"/>
                <w:szCs w:val="22"/>
                <w:lang w:val="en-IN" w:eastAsia="en-IN"/>
              </w:rPr>
              <w:tab/>
            </w:r>
            <w:r w:rsidRPr="00502C1F">
              <w:rPr>
                <w:rStyle w:val="Hyperlink"/>
              </w:rPr>
              <w:t>Sequence Diagrams – Driver</w:t>
            </w:r>
            <w:r>
              <w:rPr>
                <w:webHidden/>
              </w:rPr>
              <w:tab/>
            </w:r>
            <w:r>
              <w:rPr>
                <w:webHidden/>
              </w:rPr>
              <w:fldChar w:fldCharType="begin"/>
            </w:r>
            <w:r>
              <w:rPr>
                <w:webHidden/>
              </w:rPr>
              <w:instrText xml:space="preserve"> PAGEREF _Toc454973284 \h </w:instrText>
            </w:r>
            <w:r>
              <w:rPr>
                <w:webHidden/>
              </w:rPr>
            </w:r>
            <w:r>
              <w:rPr>
                <w:webHidden/>
              </w:rPr>
              <w:fldChar w:fldCharType="separate"/>
            </w:r>
            <w:r>
              <w:rPr>
                <w:webHidden/>
              </w:rPr>
              <w:t>13</w:t>
            </w:r>
            <w:r>
              <w:rPr>
                <w:webHidden/>
              </w:rPr>
              <w:fldChar w:fldCharType="end"/>
            </w:r>
          </w:hyperlink>
        </w:p>
        <w:p w14:paraId="7B98BA25" w14:textId="77777777" w:rsidR="007E5017" w:rsidRDefault="007E5017">
          <w:pPr>
            <w:pStyle w:val="TOC3"/>
            <w:tabs>
              <w:tab w:val="left" w:pos="1440"/>
            </w:tabs>
            <w:rPr>
              <w:rFonts w:asciiTheme="minorHAnsi" w:eastAsiaTheme="minorEastAsia" w:hAnsiTheme="minorHAnsi" w:cstheme="minorBidi"/>
              <w:noProof/>
              <w:sz w:val="22"/>
              <w:szCs w:val="22"/>
              <w:lang w:val="en-IN" w:eastAsia="en-IN"/>
            </w:rPr>
          </w:pPr>
          <w:hyperlink w:anchor="_Toc454973285" w:history="1">
            <w:r w:rsidRPr="00502C1F">
              <w:rPr>
                <w:rStyle w:val="Hyperlink"/>
                <w:noProof/>
              </w:rPr>
              <w:t>5.6.1</w:t>
            </w:r>
            <w:r>
              <w:rPr>
                <w:rFonts w:asciiTheme="minorHAnsi" w:eastAsiaTheme="minorEastAsia" w:hAnsiTheme="minorHAnsi" w:cstheme="minorBidi"/>
                <w:noProof/>
                <w:sz w:val="22"/>
                <w:szCs w:val="22"/>
                <w:lang w:val="en-IN" w:eastAsia="en-IN"/>
              </w:rPr>
              <w:tab/>
            </w:r>
            <w:r w:rsidRPr="00502C1F">
              <w:rPr>
                <w:rStyle w:val="Hyperlink"/>
                <w:noProof/>
              </w:rPr>
              <w:t>Vehicle details</w:t>
            </w:r>
            <w:r>
              <w:rPr>
                <w:noProof/>
                <w:webHidden/>
              </w:rPr>
              <w:tab/>
            </w:r>
            <w:r>
              <w:rPr>
                <w:noProof/>
                <w:webHidden/>
              </w:rPr>
              <w:fldChar w:fldCharType="begin"/>
            </w:r>
            <w:r>
              <w:rPr>
                <w:noProof/>
                <w:webHidden/>
              </w:rPr>
              <w:instrText xml:space="preserve"> PAGEREF _Toc454973285 \h </w:instrText>
            </w:r>
            <w:r>
              <w:rPr>
                <w:noProof/>
                <w:webHidden/>
              </w:rPr>
            </w:r>
            <w:r>
              <w:rPr>
                <w:noProof/>
                <w:webHidden/>
              </w:rPr>
              <w:fldChar w:fldCharType="separate"/>
            </w:r>
            <w:r>
              <w:rPr>
                <w:noProof/>
                <w:webHidden/>
              </w:rPr>
              <w:t>13</w:t>
            </w:r>
            <w:r>
              <w:rPr>
                <w:noProof/>
                <w:webHidden/>
              </w:rPr>
              <w:fldChar w:fldCharType="end"/>
            </w:r>
          </w:hyperlink>
        </w:p>
        <w:p w14:paraId="2D2A1075" w14:textId="77777777" w:rsidR="007E5017" w:rsidRDefault="007E5017">
          <w:pPr>
            <w:pStyle w:val="TOC3"/>
            <w:tabs>
              <w:tab w:val="left" w:pos="1440"/>
            </w:tabs>
            <w:rPr>
              <w:rFonts w:asciiTheme="minorHAnsi" w:eastAsiaTheme="minorEastAsia" w:hAnsiTheme="minorHAnsi" w:cstheme="minorBidi"/>
              <w:noProof/>
              <w:sz w:val="22"/>
              <w:szCs w:val="22"/>
              <w:lang w:val="en-IN" w:eastAsia="en-IN"/>
            </w:rPr>
          </w:pPr>
          <w:hyperlink w:anchor="_Toc454973286" w:history="1">
            <w:r w:rsidRPr="00502C1F">
              <w:rPr>
                <w:rStyle w:val="Hyperlink"/>
                <w:noProof/>
              </w:rPr>
              <w:t>5.6.2</w:t>
            </w:r>
            <w:r>
              <w:rPr>
                <w:rFonts w:asciiTheme="minorHAnsi" w:eastAsiaTheme="minorEastAsia" w:hAnsiTheme="minorHAnsi" w:cstheme="minorBidi"/>
                <w:noProof/>
                <w:sz w:val="22"/>
                <w:szCs w:val="22"/>
                <w:lang w:val="en-IN" w:eastAsia="en-IN"/>
              </w:rPr>
              <w:tab/>
            </w:r>
            <w:r w:rsidRPr="00502C1F">
              <w:rPr>
                <w:rStyle w:val="Hyperlink"/>
                <w:noProof/>
              </w:rPr>
              <w:t>License details</w:t>
            </w:r>
            <w:r>
              <w:rPr>
                <w:noProof/>
                <w:webHidden/>
              </w:rPr>
              <w:tab/>
            </w:r>
            <w:r>
              <w:rPr>
                <w:noProof/>
                <w:webHidden/>
              </w:rPr>
              <w:fldChar w:fldCharType="begin"/>
            </w:r>
            <w:r>
              <w:rPr>
                <w:noProof/>
                <w:webHidden/>
              </w:rPr>
              <w:instrText xml:space="preserve"> PAGEREF _Toc454973286 \h </w:instrText>
            </w:r>
            <w:r>
              <w:rPr>
                <w:noProof/>
                <w:webHidden/>
              </w:rPr>
            </w:r>
            <w:r>
              <w:rPr>
                <w:noProof/>
                <w:webHidden/>
              </w:rPr>
              <w:fldChar w:fldCharType="separate"/>
            </w:r>
            <w:r>
              <w:rPr>
                <w:noProof/>
                <w:webHidden/>
              </w:rPr>
              <w:t>13</w:t>
            </w:r>
            <w:r>
              <w:rPr>
                <w:noProof/>
                <w:webHidden/>
              </w:rPr>
              <w:fldChar w:fldCharType="end"/>
            </w:r>
          </w:hyperlink>
        </w:p>
        <w:p w14:paraId="41C62B73" w14:textId="77777777" w:rsidR="007E5017" w:rsidRDefault="007E5017">
          <w:pPr>
            <w:pStyle w:val="TOC3"/>
            <w:tabs>
              <w:tab w:val="left" w:pos="1440"/>
            </w:tabs>
            <w:rPr>
              <w:rFonts w:asciiTheme="minorHAnsi" w:eastAsiaTheme="minorEastAsia" w:hAnsiTheme="minorHAnsi" w:cstheme="minorBidi"/>
              <w:noProof/>
              <w:sz w:val="22"/>
              <w:szCs w:val="22"/>
              <w:lang w:val="en-IN" w:eastAsia="en-IN"/>
            </w:rPr>
          </w:pPr>
          <w:hyperlink w:anchor="_Toc454973287" w:history="1">
            <w:r w:rsidRPr="00502C1F">
              <w:rPr>
                <w:rStyle w:val="Hyperlink"/>
                <w:noProof/>
              </w:rPr>
              <w:t>5.6.3</w:t>
            </w:r>
            <w:r>
              <w:rPr>
                <w:rFonts w:asciiTheme="minorHAnsi" w:eastAsiaTheme="minorEastAsia" w:hAnsiTheme="minorHAnsi" w:cstheme="minorBidi"/>
                <w:noProof/>
                <w:sz w:val="22"/>
                <w:szCs w:val="22"/>
                <w:lang w:val="en-IN" w:eastAsia="en-IN"/>
              </w:rPr>
              <w:tab/>
            </w:r>
            <w:r w:rsidRPr="00502C1F">
              <w:rPr>
                <w:rStyle w:val="Hyperlink"/>
                <w:noProof/>
              </w:rPr>
              <w:t>Insurance details</w:t>
            </w:r>
            <w:r>
              <w:rPr>
                <w:noProof/>
                <w:webHidden/>
              </w:rPr>
              <w:tab/>
            </w:r>
            <w:r>
              <w:rPr>
                <w:noProof/>
                <w:webHidden/>
              </w:rPr>
              <w:fldChar w:fldCharType="begin"/>
            </w:r>
            <w:r>
              <w:rPr>
                <w:noProof/>
                <w:webHidden/>
              </w:rPr>
              <w:instrText xml:space="preserve"> PAGEREF _Toc454973287 \h </w:instrText>
            </w:r>
            <w:r>
              <w:rPr>
                <w:noProof/>
                <w:webHidden/>
              </w:rPr>
            </w:r>
            <w:r>
              <w:rPr>
                <w:noProof/>
                <w:webHidden/>
              </w:rPr>
              <w:fldChar w:fldCharType="separate"/>
            </w:r>
            <w:r>
              <w:rPr>
                <w:noProof/>
                <w:webHidden/>
              </w:rPr>
              <w:t>13</w:t>
            </w:r>
            <w:r>
              <w:rPr>
                <w:noProof/>
                <w:webHidden/>
              </w:rPr>
              <w:fldChar w:fldCharType="end"/>
            </w:r>
          </w:hyperlink>
        </w:p>
        <w:p w14:paraId="6A7DB789" w14:textId="77777777" w:rsidR="007E5017" w:rsidRDefault="007E5017">
          <w:pPr>
            <w:pStyle w:val="TOC3"/>
            <w:tabs>
              <w:tab w:val="left" w:pos="1440"/>
            </w:tabs>
            <w:rPr>
              <w:rFonts w:asciiTheme="minorHAnsi" w:eastAsiaTheme="minorEastAsia" w:hAnsiTheme="minorHAnsi" w:cstheme="minorBidi"/>
              <w:noProof/>
              <w:sz w:val="22"/>
              <w:szCs w:val="22"/>
              <w:lang w:val="en-IN" w:eastAsia="en-IN"/>
            </w:rPr>
          </w:pPr>
          <w:hyperlink w:anchor="_Toc454973288" w:history="1">
            <w:r w:rsidRPr="00502C1F">
              <w:rPr>
                <w:rStyle w:val="Hyperlink"/>
                <w:noProof/>
              </w:rPr>
              <w:t>5.6.4</w:t>
            </w:r>
            <w:r>
              <w:rPr>
                <w:rFonts w:asciiTheme="minorHAnsi" w:eastAsiaTheme="minorEastAsia" w:hAnsiTheme="minorHAnsi" w:cstheme="minorBidi"/>
                <w:noProof/>
                <w:sz w:val="22"/>
                <w:szCs w:val="22"/>
                <w:lang w:val="en-IN" w:eastAsia="en-IN"/>
              </w:rPr>
              <w:tab/>
            </w:r>
            <w:r w:rsidRPr="00502C1F">
              <w:rPr>
                <w:rStyle w:val="Hyperlink"/>
                <w:noProof/>
              </w:rPr>
              <w:t>Accept ride request</w:t>
            </w:r>
            <w:r>
              <w:rPr>
                <w:noProof/>
                <w:webHidden/>
              </w:rPr>
              <w:tab/>
            </w:r>
            <w:r>
              <w:rPr>
                <w:noProof/>
                <w:webHidden/>
              </w:rPr>
              <w:fldChar w:fldCharType="begin"/>
            </w:r>
            <w:r>
              <w:rPr>
                <w:noProof/>
                <w:webHidden/>
              </w:rPr>
              <w:instrText xml:space="preserve"> PAGEREF _Toc454973288 \h </w:instrText>
            </w:r>
            <w:r>
              <w:rPr>
                <w:noProof/>
                <w:webHidden/>
              </w:rPr>
            </w:r>
            <w:r>
              <w:rPr>
                <w:noProof/>
                <w:webHidden/>
              </w:rPr>
              <w:fldChar w:fldCharType="separate"/>
            </w:r>
            <w:r>
              <w:rPr>
                <w:noProof/>
                <w:webHidden/>
              </w:rPr>
              <w:t>13</w:t>
            </w:r>
            <w:r>
              <w:rPr>
                <w:noProof/>
                <w:webHidden/>
              </w:rPr>
              <w:fldChar w:fldCharType="end"/>
            </w:r>
          </w:hyperlink>
        </w:p>
        <w:p w14:paraId="73F6FE06" w14:textId="77777777" w:rsidR="007E5017" w:rsidRDefault="007E5017">
          <w:pPr>
            <w:pStyle w:val="TOC3"/>
            <w:tabs>
              <w:tab w:val="left" w:pos="1440"/>
            </w:tabs>
            <w:rPr>
              <w:rFonts w:asciiTheme="minorHAnsi" w:eastAsiaTheme="minorEastAsia" w:hAnsiTheme="minorHAnsi" w:cstheme="minorBidi"/>
              <w:noProof/>
              <w:sz w:val="22"/>
              <w:szCs w:val="22"/>
              <w:lang w:val="en-IN" w:eastAsia="en-IN"/>
            </w:rPr>
          </w:pPr>
          <w:hyperlink w:anchor="_Toc454973289" w:history="1">
            <w:r w:rsidRPr="00502C1F">
              <w:rPr>
                <w:rStyle w:val="Hyperlink"/>
                <w:noProof/>
              </w:rPr>
              <w:t>5.6.5</w:t>
            </w:r>
            <w:r>
              <w:rPr>
                <w:rFonts w:asciiTheme="minorHAnsi" w:eastAsiaTheme="minorEastAsia" w:hAnsiTheme="minorHAnsi" w:cstheme="minorBidi"/>
                <w:noProof/>
                <w:sz w:val="22"/>
                <w:szCs w:val="22"/>
                <w:lang w:val="en-IN" w:eastAsia="en-IN"/>
              </w:rPr>
              <w:tab/>
            </w:r>
            <w:r w:rsidRPr="00502C1F">
              <w:rPr>
                <w:rStyle w:val="Hyperlink"/>
                <w:noProof/>
              </w:rPr>
              <w:t>Arrive Pickup location</w:t>
            </w:r>
            <w:r>
              <w:rPr>
                <w:noProof/>
                <w:webHidden/>
              </w:rPr>
              <w:tab/>
            </w:r>
            <w:r>
              <w:rPr>
                <w:noProof/>
                <w:webHidden/>
              </w:rPr>
              <w:fldChar w:fldCharType="begin"/>
            </w:r>
            <w:r>
              <w:rPr>
                <w:noProof/>
                <w:webHidden/>
              </w:rPr>
              <w:instrText xml:space="preserve"> PAGEREF _Toc454973289 \h </w:instrText>
            </w:r>
            <w:r>
              <w:rPr>
                <w:noProof/>
                <w:webHidden/>
              </w:rPr>
            </w:r>
            <w:r>
              <w:rPr>
                <w:noProof/>
                <w:webHidden/>
              </w:rPr>
              <w:fldChar w:fldCharType="separate"/>
            </w:r>
            <w:r>
              <w:rPr>
                <w:noProof/>
                <w:webHidden/>
              </w:rPr>
              <w:t>13</w:t>
            </w:r>
            <w:r>
              <w:rPr>
                <w:noProof/>
                <w:webHidden/>
              </w:rPr>
              <w:fldChar w:fldCharType="end"/>
            </w:r>
          </w:hyperlink>
        </w:p>
        <w:p w14:paraId="657C24AA" w14:textId="77777777" w:rsidR="007E5017" w:rsidRDefault="007E5017">
          <w:pPr>
            <w:pStyle w:val="TOC3"/>
            <w:tabs>
              <w:tab w:val="left" w:pos="1440"/>
            </w:tabs>
            <w:rPr>
              <w:rFonts w:asciiTheme="minorHAnsi" w:eastAsiaTheme="minorEastAsia" w:hAnsiTheme="minorHAnsi" w:cstheme="minorBidi"/>
              <w:noProof/>
              <w:sz w:val="22"/>
              <w:szCs w:val="22"/>
              <w:lang w:val="en-IN" w:eastAsia="en-IN"/>
            </w:rPr>
          </w:pPr>
          <w:hyperlink w:anchor="_Toc454973290" w:history="1">
            <w:r w:rsidRPr="00502C1F">
              <w:rPr>
                <w:rStyle w:val="Hyperlink"/>
                <w:noProof/>
              </w:rPr>
              <w:t>5.6.6</w:t>
            </w:r>
            <w:r>
              <w:rPr>
                <w:rFonts w:asciiTheme="minorHAnsi" w:eastAsiaTheme="minorEastAsia" w:hAnsiTheme="minorHAnsi" w:cstheme="minorBidi"/>
                <w:noProof/>
                <w:sz w:val="22"/>
                <w:szCs w:val="22"/>
                <w:lang w:val="en-IN" w:eastAsia="en-IN"/>
              </w:rPr>
              <w:tab/>
            </w:r>
            <w:r w:rsidRPr="00502C1F">
              <w:rPr>
                <w:rStyle w:val="Hyperlink"/>
                <w:noProof/>
              </w:rPr>
              <w:t>Start Ride</w:t>
            </w:r>
            <w:r>
              <w:rPr>
                <w:noProof/>
                <w:webHidden/>
              </w:rPr>
              <w:tab/>
            </w:r>
            <w:r>
              <w:rPr>
                <w:noProof/>
                <w:webHidden/>
              </w:rPr>
              <w:fldChar w:fldCharType="begin"/>
            </w:r>
            <w:r>
              <w:rPr>
                <w:noProof/>
                <w:webHidden/>
              </w:rPr>
              <w:instrText xml:space="preserve"> PAGEREF _Toc454973290 \h </w:instrText>
            </w:r>
            <w:r>
              <w:rPr>
                <w:noProof/>
                <w:webHidden/>
              </w:rPr>
            </w:r>
            <w:r>
              <w:rPr>
                <w:noProof/>
                <w:webHidden/>
              </w:rPr>
              <w:fldChar w:fldCharType="separate"/>
            </w:r>
            <w:r>
              <w:rPr>
                <w:noProof/>
                <w:webHidden/>
              </w:rPr>
              <w:t>13</w:t>
            </w:r>
            <w:r>
              <w:rPr>
                <w:noProof/>
                <w:webHidden/>
              </w:rPr>
              <w:fldChar w:fldCharType="end"/>
            </w:r>
          </w:hyperlink>
        </w:p>
        <w:p w14:paraId="66976A98" w14:textId="77777777" w:rsidR="007E5017" w:rsidRDefault="007E5017">
          <w:pPr>
            <w:pStyle w:val="TOC3"/>
            <w:tabs>
              <w:tab w:val="left" w:pos="1440"/>
            </w:tabs>
            <w:rPr>
              <w:rFonts w:asciiTheme="minorHAnsi" w:eastAsiaTheme="minorEastAsia" w:hAnsiTheme="minorHAnsi" w:cstheme="minorBidi"/>
              <w:noProof/>
              <w:sz w:val="22"/>
              <w:szCs w:val="22"/>
              <w:lang w:val="en-IN" w:eastAsia="en-IN"/>
            </w:rPr>
          </w:pPr>
          <w:hyperlink w:anchor="_Toc454973291" w:history="1">
            <w:r w:rsidRPr="00502C1F">
              <w:rPr>
                <w:rStyle w:val="Hyperlink"/>
                <w:noProof/>
              </w:rPr>
              <w:t>5.6.7</w:t>
            </w:r>
            <w:r>
              <w:rPr>
                <w:rFonts w:asciiTheme="minorHAnsi" w:eastAsiaTheme="minorEastAsia" w:hAnsiTheme="minorHAnsi" w:cstheme="minorBidi"/>
                <w:noProof/>
                <w:sz w:val="22"/>
                <w:szCs w:val="22"/>
                <w:lang w:val="en-IN" w:eastAsia="en-IN"/>
              </w:rPr>
              <w:tab/>
            </w:r>
            <w:r w:rsidRPr="00502C1F">
              <w:rPr>
                <w:rStyle w:val="Hyperlink"/>
                <w:noProof/>
              </w:rPr>
              <w:t>End ride</w:t>
            </w:r>
            <w:r>
              <w:rPr>
                <w:noProof/>
                <w:webHidden/>
              </w:rPr>
              <w:tab/>
            </w:r>
            <w:r>
              <w:rPr>
                <w:noProof/>
                <w:webHidden/>
              </w:rPr>
              <w:fldChar w:fldCharType="begin"/>
            </w:r>
            <w:r>
              <w:rPr>
                <w:noProof/>
                <w:webHidden/>
              </w:rPr>
              <w:instrText xml:space="preserve"> PAGEREF _Toc454973291 \h </w:instrText>
            </w:r>
            <w:r>
              <w:rPr>
                <w:noProof/>
                <w:webHidden/>
              </w:rPr>
            </w:r>
            <w:r>
              <w:rPr>
                <w:noProof/>
                <w:webHidden/>
              </w:rPr>
              <w:fldChar w:fldCharType="separate"/>
            </w:r>
            <w:r>
              <w:rPr>
                <w:noProof/>
                <w:webHidden/>
              </w:rPr>
              <w:t>13</w:t>
            </w:r>
            <w:r>
              <w:rPr>
                <w:noProof/>
                <w:webHidden/>
              </w:rPr>
              <w:fldChar w:fldCharType="end"/>
            </w:r>
          </w:hyperlink>
        </w:p>
        <w:p w14:paraId="59E12514" w14:textId="77777777" w:rsidR="007E5017" w:rsidRDefault="007E5017">
          <w:pPr>
            <w:pStyle w:val="TOC3"/>
            <w:tabs>
              <w:tab w:val="left" w:pos="1440"/>
            </w:tabs>
            <w:rPr>
              <w:rFonts w:asciiTheme="minorHAnsi" w:eastAsiaTheme="minorEastAsia" w:hAnsiTheme="minorHAnsi" w:cstheme="minorBidi"/>
              <w:noProof/>
              <w:sz w:val="22"/>
              <w:szCs w:val="22"/>
              <w:lang w:val="en-IN" w:eastAsia="en-IN"/>
            </w:rPr>
          </w:pPr>
          <w:hyperlink w:anchor="_Toc454973292" w:history="1">
            <w:r w:rsidRPr="00502C1F">
              <w:rPr>
                <w:rStyle w:val="Hyperlink"/>
                <w:noProof/>
              </w:rPr>
              <w:t>5.6.8</w:t>
            </w:r>
            <w:r>
              <w:rPr>
                <w:rFonts w:asciiTheme="minorHAnsi" w:eastAsiaTheme="minorEastAsia" w:hAnsiTheme="minorHAnsi" w:cstheme="minorBidi"/>
                <w:noProof/>
                <w:sz w:val="22"/>
                <w:szCs w:val="22"/>
                <w:lang w:val="en-IN" w:eastAsia="en-IN"/>
              </w:rPr>
              <w:tab/>
            </w:r>
            <w:r w:rsidRPr="00502C1F">
              <w:rPr>
                <w:rStyle w:val="Hyperlink"/>
                <w:noProof/>
              </w:rPr>
              <w:t>Go Online</w:t>
            </w:r>
            <w:r>
              <w:rPr>
                <w:noProof/>
                <w:webHidden/>
              </w:rPr>
              <w:tab/>
            </w:r>
            <w:r>
              <w:rPr>
                <w:noProof/>
                <w:webHidden/>
              </w:rPr>
              <w:fldChar w:fldCharType="begin"/>
            </w:r>
            <w:r>
              <w:rPr>
                <w:noProof/>
                <w:webHidden/>
              </w:rPr>
              <w:instrText xml:space="preserve"> PAGEREF _Toc454973292 \h </w:instrText>
            </w:r>
            <w:r>
              <w:rPr>
                <w:noProof/>
                <w:webHidden/>
              </w:rPr>
            </w:r>
            <w:r>
              <w:rPr>
                <w:noProof/>
                <w:webHidden/>
              </w:rPr>
              <w:fldChar w:fldCharType="separate"/>
            </w:r>
            <w:r>
              <w:rPr>
                <w:noProof/>
                <w:webHidden/>
              </w:rPr>
              <w:t>13</w:t>
            </w:r>
            <w:r>
              <w:rPr>
                <w:noProof/>
                <w:webHidden/>
              </w:rPr>
              <w:fldChar w:fldCharType="end"/>
            </w:r>
          </w:hyperlink>
        </w:p>
        <w:p w14:paraId="2D5864A1" w14:textId="77777777" w:rsidR="007E5017" w:rsidRDefault="007E5017">
          <w:pPr>
            <w:pStyle w:val="TOC3"/>
            <w:tabs>
              <w:tab w:val="left" w:pos="1440"/>
            </w:tabs>
            <w:rPr>
              <w:rFonts w:asciiTheme="minorHAnsi" w:eastAsiaTheme="minorEastAsia" w:hAnsiTheme="minorHAnsi" w:cstheme="minorBidi"/>
              <w:noProof/>
              <w:sz w:val="22"/>
              <w:szCs w:val="22"/>
              <w:lang w:val="en-IN" w:eastAsia="en-IN"/>
            </w:rPr>
          </w:pPr>
          <w:hyperlink w:anchor="_Toc454973293" w:history="1">
            <w:r w:rsidRPr="00502C1F">
              <w:rPr>
                <w:rStyle w:val="Hyperlink"/>
                <w:noProof/>
              </w:rPr>
              <w:t>5.6.9</w:t>
            </w:r>
            <w:r>
              <w:rPr>
                <w:rFonts w:asciiTheme="minorHAnsi" w:eastAsiaTheme="minorEastAsia" w:hAnsiTheme="minorHAnsi" w:cstheme="minorBidi"/>
                <w:noProof/>
                <w:sz w:val="22"/>
                <w:szCs w:val="22"/>
                <w:lang w:val="en-IN" w:eastAsia="en-IN"/>
              </w:rPr>
              <w:tab/>
            </w:r>
            <w:r w:rsidRPr="00502C1F">
              <w:rPr>
                <w:rStyle w:val="Hyperlink"/>
                <w:noProof/>
              </w:rPr>
              <w:t>Go Offline</w:t>
            </w:r>
            <w:r>
              <w:rPr>
                <w:noProof/>
                <w:webHidden/>
              </w:rPr>
              <w:tab/>
            </w:r>
            <w:r>
              <w:rPr>
                <w:noProof/>
                <w:webHidden/>
              </w:rPr>
              <w:fldChar w:fldCharType="begin"/>
            </w:r>
            <w:r>
              <w:rPr>
                <w:noProof/>
                <w:webHidden/>
              </w:rPr>
              <w:instrText xml:space="preserve"> PAGEREF _Toc454973293 \h </w:instrText>
            </w:r>
            <w:r>
              <w:rPr>
                <w:noProof/>
                <w:webHidden/>
              </w:rPr>
            </w:r>
            <w:r>
              <w:rPr>
                <w:noProof/>
                <w:webHidden/>
              </w:rPr>
              <w:fldChar w:fldCharType="separate"/>
            </w:r>
            <w:r>
              <w:rPr>
                <w:noProof/>
                <w:webHidden/>
              </w:rPr>
              <w:t>14</w:t>
            </w:r>
            <w:r>
              <w:rPr>
                <w:noProof/>
                <w:webHidden/>
              </w:rPr>
              <w:fldChar w:fldCharType="end"/>
            </w:r>
          </w:hyperlink>
        </w:p>
        <w:p w14:paraId="331951B3" w14:textId="77777777" w:rsidR="007E5017" w:rsidRDefault="007E5017">
          <w:pPr>
            <w:pStyle w:val="TOC3"/>
            <w:tabs>
              <w:tab w:val="left" w:pos="3240"/>
            </w:tabs>
            <w:rPr>
              <w:rFonts w:asciiTheme="minorHAnsi" w:eastAsiaTheme="minorEastAsia" w:hAnsiTheme="minorHAnsi" w:cstheme="minorBidi"/>
              <w:noProof/>
              <w:sz w:val="22"/>
              <w:szCs w:val="22"/>
              <w:lang w:val="en-IN" w:eastAsia="en-IN"/>
            </w:rPr>
          </w:pPr>
          <w:hyperlink w:anchor="_Toc454973294" w:history="1">
            <w:r w:rsidRPr="00502C1F">
              <w:rPr>
                <w:rStyle w:val="Hyperlink"/>
                <w:noProof/>
              </w:rPr>
              <w:t>5.6.10</w:t>
            </w:r>
            <w:r>
              <w:rPr>
                <w:rFonts w:asciiTheme="minorHAnsi" w:eastAsiaTheme="minorEastAsia" w:hAnsiTheme="minorHAnsi" w:cstheme="minorBidi"/>
                <w:noProof/>
                <w:sz w:val="22"/>
                <w:szCs w:val="22"/>
                <w:lang w:val="en-IN" w:eastAsia="en-IN"/>
              </w:rPr>
              <w:tab/>
            </w:r>
            <w:r w:rsidRPr="00502C1F">
              <w:rPr>
                <w:rStyle w:val="Hyperlink"/>
                <w:noProof/>
              </w:rPr>
              <w:t>Bank info</w:t>
            </w:r>
            <w:r>
              <w:rPr>
                <w:noProof/>
                <w:webHidden/>
              </w:rPr>
              <w:tab/>
            </w:r>
            <w:r>
              <w:rPr>
                <w:noProof/>
                <w:webHidden/>
              </w:rPr>
              <w:fldChar w:fldCharType="begin"/>
            </w:r>
            <w:r>
              <w:rPr>
                <w:noProof/>
                <w:webHidden/>
              </w:rPr>
              <w:instrText xml:space="preserve"> PAGEREF _Toc454973294 \h </w:instrText>
            </w:r>
            <w:r>
              <w:rPr>
                <w:noProof/>
                <w:webHidden/>
              </w:rPr>
            </w:r>
            <w:r>
              <w:rPr>
                <w:noProof/>
                <w:webHidden/>
              </w:rPr>
              <w:fldChar w:fldCharType="separate"/>
            </w:r>
            <w:r>
              <w:rPr>
                <w:noProof/>
                <w:webHidden/>
              </w:rPr>
              <w:t>14</w:t>
            </w:r>
            <w:r>
              <w:rPr>
                <w:noProof/>
                <w:webHidden/>
              </w:rPr>
              <w:fldChar w:fldCharType="end"/>
            </w:r>
          </w:hyperlink>
        </w:p>
        <w:p w14:paraId="6D60185E" w14:textId="77777777" w:rsidR="007E5017" w:rsidRDefault="007E5017">
          <w:pPr>
            <w:pStyle w:val="TOC3"/>
            <w:tabs>
              <w:tab w:val="left" w:pos="3240"/>
            </w:tabs>
            <w:rPr>
              <w:rFonts w:asciiTheme="minorHAnsi" w:eastAsiaTheme="minorEastAsia" w:hAnsiTheme="minorHAnsi" w:cstheme="minorBidi"/>
              <w:noProof/>
              <w:sz w:val="22"/>
              <w:szCs w:val="22"/>
              <w:lang w:val="en-IN" w:eastAsia="en-IN"/>
            </w:rPr>
          </w:pPr>
          <w:hyperlink w:anchor="_Toc454973295" w:history="1">
            <w:r w:rsidRPr="00502C1F">
              <w:rPr>
                <w:rStyle w:val="Hyperlink"/>
                <w:noProof/>
              </w:rPr>
              <w:t>5.6.11</w:t>
            </w:r>
            <w:r>
              <w:rPr>
                <w:rFonts w:asciiTheme="minorHAnsi" w:eastAsiaTheme="minorEastAsia" w:hAnsiTheme="minorHAnsi" w:cstheme="minorBidi"/>
                <w:noProof/>
                <w:sz w:val="22"/>
                <w:szCs w:val="22"/>
                <w:lang w:val="en-IN" w:eastAsia="en-IN"/>
              </w:rPr>
              <w:tab/>
            </w:r>
            <w:r w:rsidRPr="00502C1F">
              <w:rPr>
                <w:rStyle w:val="Hyperlink"/>
                <w:noProof/>
              </w:rPr>
              <w:t>Ride History</w:t>
            </w:r>
            <w:r>
              <w:rPr>
                <w:noProof/>
                <w:webHidden/>
              </w:rPr>
              <w:tab/>
            </w:r>
            <w:r>
              <w:rPr>
                <w:noProof/>
                <w:webHidden/>
              </w:rPr>
              <w:fldChar w:fldCharType="begin"/>
            </w:r>
            <w:r>
              <w:rPr>
                <w:noProof/>
                <w:webHidden/>
              </w:rPr>
              <w:instrText xml:space="preserve"> PAGEREF _Toc454973295 \h </w:instrText>
            </w:r>
            <w:r>
              <w:rPr>
                <w:noProof/>
                <w:webHidden/>
              </w:rPr>
            </w:r>
            <w:r>
              <w:rPr>
                <w:noProof/>
                <w:webHidden/>
              </w:rPr>
              <w:fldChar w:fldCharType="separate"/>
            </w:r>
            <w:r>
              <w:rPr>
                <w:noProof/>
                <w:webHidden/>
              </w:rPr>
              <w:t>14</w:t>
            </w:r>
            <w:r>
              <w:rPr>
                <w:noProof/>
                <w:webHidden/>
              </w:rPr>
              <w:fldChar w:fldCharType="end"/>
            </w:r>
          </w:hyperlink>
        </w:p>
        <w:p w14:paraId="1A93ADE9" w14:textId="77777777" w:rsidR="007E5017" w:rsidRDefault="007E5017">
          <w:pPr>
            <w:pStyle w:val="TOC3"/>
            <w:tabs>
              <w:tab w:val="left" w:pos="3240"/>
            </w:tabs>
            <w:rPr>
              <w:rFonts w:asciiTheme="minorHAnsi" w:eastAsiaTheme="minorEastAsia" w:hAnsiTheme="minorHAnsi" w:cstheme="minorBidi"/>
              <w:noProof/>
              <w:sz w:val="22"/>
              <w:szCs w:val="22"/>
              <w:lang w:val="en-IN" w:eastAsia="en-IN"/>
            </w:rPr>
          </w:pPr>
          <w:hyperlink w:anchor="_Toc454973296" w:history="1">
            <w:r w:rsidRPr="00502C1F">
              <w:rPr>
                <w:rStyle w:val="Hyperlink"/>
                <w:noProof/>
              </w:rPr>
              <w:t>5.6.12</w:t>
            </w:r>
            <w:r>
              <w:rPr>
                <w:rFonts w:asciiTheme="minorHAnsi" w:eastAsiaTheme="minorEastAsia" w:hAnsiTheme="minorHAnsi" w:cstheme="minorBidi"/>
                <w:noProof/>
                <w:sz w:val="22"/>
                <w:szCs w:val="22"/>
                <w:lang w:val="en-IN" w:eastAsia="en-IN"/>
              </w:rPr>
              <w:tab/>
            </w:r>
            <w:r w:rsidRPr="00502C1F">
              <w:rPr>
                <w:rStyle w:val="Hyperlink"/>
                <w:noProof/>
              </w:rPr>
              <w:t>Settings</w:t>
            </w:r>
            <w:r>
              <w:rPr>
                <w:noProof/>
                <w:webHidden/>
              </w:rPr>
              <w:tab/>
            </w:r>
            <w:r>
              <w:rPr>
                <w:noProof/>
                <w:webHidden/>
              </w:rPr>
              <w:fldChar w:fldCharType="begin"/>
            </w:r>
            <w:r>
              <w:rPr>
                <w:noProof/>
                <w:webHidden/>
              </w:rPr>
              <w:instrText xml:space="preserve"> PAGEREF _Toc454973296 \h </w:instrText>
            </w:r>
            <w:r>
              <w:rPr>
                <w:noProof/>
                <w:webHidden/>
              </w:rPr>
            </w:r>
            <w:r>
              <w:rPr>
                <w:noProof/>
                <w:webHidden/>
              </w:rPr>
              <w:fldChar w:fldCharType="separate"/>
            </w:r>
            <w:r>
              <w:rPr>
                <w:noProof/>
                <w:webHidden/>
              </w:rPr>
              <w:t>14</w:t>
            </w:r>
            <w:r>
              <w:rPr>
                <w:noProof/>
                <w:webHidden/>
              </w:rPr>
              <w:fldChar w:fldCharType="end"/>
            </w:r>
          </w:hyperlink>
        </w:p>
        <w:p w14:paraId="2E837C5E" w14:textId="77777777" w:rsidR="007E5017" w:rsidRDefault="007E5017">
          <w:pPr>
            <w:pStyle w:val="TOC3"/>
            <w:tabs>
              <w:tab w:val="left" w:pos="3240"/>
            </w:tabs>
            <w:rPr>
              <w:rFonts w:asciiTheme="minorHAnsi" w:eastAsiaTheme="minorEastAsia" w:hAnsiTheme="minorHAnsi" w:cstheme="minorBidi"/>
              <w:noProof/>
              <w:sz w:val="22"/>
              <w:szCs w:val="22"/>
              <w:lang w:val="en-IN" w:eastAsia="en-IN"/>
            </w:rPr>
          </w:pPr>
          <w:hyperlink w:anchor="_Toc454973297" w:history="1">
            <w:r w:rsidRPr="00502C1F">
              <w:rPr>
                <w:rStyle w:val="Hyperlink"/>
                <w:noProof/>
              </w:rPr>
              <w:t>5.6.13</w:t>
            </w:r>
            <w:r>
              <w:rPr>
                <w:rFonts w:asciiTheme="minorHAnsi" w:eastAsiaTheme="minorEastAsia" w:hAnsiTheme="minorHAnsi" w:cstheme="minorBidi"/>
                <w:noProof/>
                <w:sz w:val="22"/>
                <w:szCs w:val="22"/>
                <w:lang w:val="en-IN" w:eastAsia="en-IN"/>
              </w:rPr>
              <w:tab/>
            </w:r>
            <w:r w:rsidRPr="00502C1F">
              <w:rPr>
                <w:rStyle w:val="Hyperlink"/>
                <w:noProof/>
              </w:rPr>
              <w:t>Request Ride</w:t>
            </w:r>
            <w:r>
              <w:rPr>
                <w:noProof/>
                <w:webHidden/>
              </w:rPr>
              <w:tab/>
            </w:r>
            <w:r>
              <w:rPr>
                <w:noProof/>
                <w:webHidden/>
              </w:rPr>
              <w:fldChar w:fldCharType="begin"/>
            </w:r>
            <w:r>
              <w:rPr>
                <w:noProof/>
                <w:webHidden/>
              </w:rPr>
              <w:instrText xml:space="preserve"> PAGEREF _Toc454973297 \h </w:instrText>
            </w:r>
            <w:r>
              <w:rPr>
                <w:noProof/>
                <w:webHidden/>
              </w:rPr>
            </w:r>
            <w:r>
              <w:rPr>
                <w:noProof/>
                <w:webHidden/>
              </w:rPr>
              <w:fldChar w:fldCharType="separate"/>
            </w:r>
            <w:r>
              <w:rPr>
                <w:noProof/>
                <w:webHidden/>
              </w:rPr>
              <w:t>14</w:t>
            </w:r>
            <w:r>
              <w:rPr>
                <w:noProof/>
                <w:webHidden/>
              </w:rPr>
              <w:fldChar w:fldCharType="end"/>
            </w:r>
          </w:hyperlink>
        </w:p>
        <w:p w14:paraId="0546E8E2" w14:textId="77777777" w:rsidR="007E5017" w:rsidRDefault="007E5017">
          <w:pPr>
            <w:pStyle w:val="TOC3"/>
            <w:tabs>
              <w:tab w:val="left" w:pos="3240"/>
            </w:tabs>
            <w:rPr>
              <w:rFonts w:asciiTheme="minorHAnsi" w:eastAsiaTheme="minorEastAsia" w:hAnsiTheme="minorHAnsi" w:cstheme="minorBidi"/>
              <w:noProof/>
              <w:sz w:val="22"/>
              <w:szCs w:val="22"/>
              <w:lang w:val="en-IN" w:eastAsia="en-IN"/>
            </w:rPr>
          </w:pPr>
          <w:hyperlink w:anchor="_Toc454973298" w:history="1">
            <w:r w:rsidRPr="00502C1F">
              <w:rPr>
                <w:rStyle w:val="Hyperlink"/>
                <w:noProof/>
              </w:rPr>
              <w:t>5.6.14</w:t>
            </w:r>
            <w:r>
              <w:rPr>
                <w:rFonts w:asciiTheme="minorHAnsi" w:eastAsiaTheme="minorEastAsia" w:hAnsiTheme="minorHAnsi" w:cstheme="minorBidi"/>
                <w:noProof/>
                <w:sz w:val="22"/>
                <w:szCs w:val="22"/>
                <w:lang w:val="en-IN" w:eastAsia="en-IN"/>
              </w:rPr>
              <w:tab/>
            </w:r>
            <w:r w:rsidRPr="00502C1F">
              <w:rPr>
                <w:rStyle w:val="Hyperlink"/>
                <w:noProof/>
              </w:rPr>
              <w:t>On location change</w:t>
            </w:r>
            <w:r>
              <w:rPr>
                <w:noProof/>
                <w:webHidden/>
              </w:rPr>
              <w:tab/>
            </w:r>
            <w:r>
              <w:rPr>
                <w:noProof/>
                <w:webHidden/>
              </w:rPr>
              <w:fldChar w:fldCharType="begin"/>
            </w:r>
            <w:r>
              <w:rPr>
                <w:noProof/>
                <w:webHidden/>
              </w:rPr>
              <w:instrText xml:space="preserve"> PAGEREF _Toc454973298 \h </w:instrText>
            </w:r>
            <w:r>
              <w:rPr>
                <w:noProof/>
                <w:webHidden/>
              </w:rPr>
            </w:r>
            <w:r>
              <w:rPr>
                <w:noProof/>
                <w:webHidden/>
              </w:rPr>
              <w:fldChar w:fldCharType="separate"/>
            </w:r>
            <w:r>
              <w:rPr>
                <w:noProof/>
                <w:webHidden/>
              </w:rPr>
              <w:t>14</w:t>
            </w:r>
            <w:r>
              <w:rPr>
                <w:noProof/>
                <w:webHidden/>
              </w:rPr>
              <w:fldChar w:fldCharType="end"/>
            </w:r>
          </w:hyperlink>
        </w:p>
        <w:p w14:paraId="0C60EB90" w14:textId="77777777" w:rsidR="007E5017" w:rsidRDefault="007E5017">
          <w:pPr>
            <w:pStyle w:val="TOC1"/>
            <w:rPr>
              <w:rFonts w:asciiTheme="minorHAnsi" w:eastAsiaTheme="minorEastAsia" w:hAnsiTheme="minorHAnsi" w:cstheme="minorBidi"/>
              <w:sz w:val="22"/>
              <w:szCs w:val="22"/>
              <w:lang w:val="en-IN" w:eastAsia="en-IN"/>
            </w:rPr>
          </w:pPr>
          <w:hyperlink w:anchor="_Toc454973299" w:history="1">
            <w:r w:rsidRPr="00502C1F">
              <w:rPr>
                <w:rStyle w:val="Hyperlink"/>
              </w:rPr>
              <w:t>6</w:t>
            </w:r>
            <w:r>
              <w:rPr>
                <w:rFonts w:asciiTheme="minorHAnsi" w:eastAsiaTheme="minorEastAsia" w:hAnsiTheme="minorHAnsi" w:cstheme="minorBidi"/>
                <w:sz w:val="22"/>
                <w:szCs w:val="22"/>
                <w:lang w:val="en-IN" w:eastAsia="en-IN"/>
              </w:rPr>
              <w:tab/>
            </w:r>
            <w:r w:rsidRPr="00502C1F">
              <w:rPr>
                <w:rStyle w:val="Hyperlink"/>
              </w:rPr>
              <w:t>Layering</w:t>
            </w:r>
            <w:r>
              <w:rPr>
                <w:webHidden/>
              </w:rPr>
              <w:tab/>
            </w:r>
            <w:r>
              <w:rPr>
                <w:webHidden/>
              </w:rPr>
              <w:fldChar w:fldCharType="begin"/>
            </w:r>
            <w:r>
              <w:rPr>
                <w:webHidden/>
              </w:rPr>
              <w:instrText xml:space="preserve"> PAGEREF _Toc454973299 \h </w:instrText>
            </w:r>
            <w:r>
              <w:rPr>
                <w:webHidden/>
              </w:rPr>
            </w:r>
            <w:r>
              <w:rPr>
                <w:webHidden/>
              </w:rPr>
              <w:fldChar w:fldCharType="separate"/>
            </w:r>
            <w:r>
              <w:rPr>
                <w:webHidden/>
              </w:rPr>
              <w:t>15</w:t>
            </w:r>
            <w:r>
              <w:rPr>
                <w:webHidden/>
              </w:rPr>
              <w:fldChar w:fldCharType="end"/>
            </w:r>
          </w:hyperlink>
        </w:p>
        <w:p w14:paraId="7D39B565" w14:textId="77777777" w:rsidR="007E5017" w:rsidRDefault="007E5017">
          <w:pPr>
            <w:pStyle w:val="TOC2"/>
            <w:rPr>
              <w:rFonts w:asciiTheme="minorHAnsi" w:eastAsiaTheme="minorEastAsia" w:hAnsiTheme="minorHAnsi" w:cstheme="minorBidi"/>
              <w:color w:val="auto"/>
              <w:sz w:val="22"/>
              <w:szCs w:val="22"/>
              <w:lang w:val="en-IN" w:eastAsia="en-IN"/>
            </w:rPr>
          </w:pPr>
          <w:hyperlink w:anchor="_Toc454973300" w:history="1">
            <w:r w:rsidRPr="00502C1F">
              <w:rPr>
                <w:rStyle w:val="Hyperlink"/>
              </w:rPr>
              <w:t>6.1</w:t>
            </w:r>
            <w:r>
              <w:rPr>
                <w:rFonts w:asciiTheme="minorHAnsi" w:eastAsiaTheme="minorEastAsia" w:hAnsiTheme="minorHAnsi" w:cstheme="minorBidi"/>
                <w:color w:val="auto"/>
                <w:sz w:val="22"/>
                <w:szCs w:val="22"/>
                <w:lang w:val="en-IN" w:eastAsia="en-IN"/>
              </w:rPr>
              <w:tab/>
            </w:r>
            <w:r w:rsidRPr="00502C1F">
              <w:rPr>
                <w:rStyle w:val="Hyperlink"/>
              </w:rPr>
              <w:t>Mobile App Presentation Layer</w:t>
            </w:r>
            <w:r>
              <w:rPr>
                <w:webHidden/>
              </w:rPr>
              <w:tab/>
            </w:r>
            <w:r>
              <w:rPr>
                <w:webHidden/>
              </w:rPr>
              <w:fldChar w:fldCharType="begin"/>
            </w:r>
            <w:r>
              <w:rPr>
                <w:webHidden/>
              </w:rPr>
              <w:instrText xml:space="preserve"> PAGEREF _Toc454973300 \h </w:instrText>
            </w:r>
            <w:r>
              <w:rPr>
                <w:webHidden/>
              </w:rPr>
            </w:r>
            <w:r>
              <w:rPr>
                <w:webHidden/>
              </w:rPr>
              <w:fldChar w:fldCharType="separate"/>
            </w:r>
            <w:r>
              <w:rPr>
                <w:webHidden/>
              </w:rPr>
              <w:t>15</w:t>
            </w:r>
            <w:r>
              <w:rPr>
                <w:webHidden/>
              </w:rPr>
              <w:fldChar w:fldCharType="end"/>
            </w:r>
          </w:hyperlink>
        </w:p>
        <w:p w14:paraId="29F0EBD6" w14:textId="77777777" w:rsidR="007E5017" w:rsidRDefault="007E5017">
          <w:pPr>
            <w:pStyle w:val="TOC3"/>
            <w:tabs>
              <w:tab w:val="left" w:pos="1440"/>
            </w:tabs>
            <w:rPr>
              <w:rFonts w:asciiTheme="minorHAnsi" w:eastAsiaTheme="minorEastAsia" w:hAnsiTheme="minorHAnsi" w:cstheme="minorBidi"/>
              <w:noProof/>
              <w:sz w:val="22"/>
              <w:szCs w:val="22"/>
              <w:lang w:val="en-IN" w:eastAsia="en-IN"/>
            </w:rPr>
          </w:pPr>
          <w:hyperlink w:anchor="_Toc454973301" w:history="1">
            <w:r w:rsidRPr="00502C1F">
              <w:rPr>
                <w:rStyle w:val="Hyperlink"/>
                <w:noProof/>
              </w:rPr>
              <w:t>6.1.1</w:t>
            </w:r>
            <w:r>
              <w:rPr>
                <w:rFonts w:asciiTheme="minorHAnsi" w:eastAsiaTheme="minorEastAsia" w:hAnsiTheme="minorHAnsi" w:cstheme="minorBidi"/>
                <w:noProof/>
                <w:sz w:val="22"/>
                <w:szCs w:val="22"/>
                <w:lang w:val="en-IN" w:eastAsia="en-IN"/>
              </w:rPr>
              <w:tab/>
            </w:r>
            <w:r w:rsidRPr="00502C1F">
              <w:rPr>
                <w:rStyle w:val="Hyperlink"/>
                <w:noProof/>
              </w:rPr>
              <w:t>Mobile Client Hybrid Application Screens</w:t>
            </w:r>
            <w:r>
              <w:rPr>
                <w:noProof/>
                <w:webHidden/>
              </w:rPr>
              <w:tab/>
            </w:r>
            <w:r>
              <w:rPr>
                <w:noProof/>
                <w:webHidden/>
              </w:rPr>
              <w:fldChar w:fldCharType="begin"/>
            </w:r>
            <w:r>
              <w:rPr>
                <w:noProof/>
                <w:webHidden/>
              </w:rPr>
              <w:instrText xml:space="preserve"> PAGEREF _Toc454973301 \h </w:instrText>
            </w:r>
            <w:r>
              <w:rPr>
                <w:noProof/>
                <w:webHidden/>
              </w:rPr>
            </w:r>
            <w:r>
              <w:rPr>
                <w:noProof/>
                <w:webHidden/>
              </w:rPr>
              <w:fldChar w:fldCharType="separate"/>
            </w:r>
            <w:r>
              <w:rPr>
                <w:noProof/>
                <w:webHidden/>
              </w:rPr>
              <w:t>15</w:t>
            </w:r>
            <w:r>
              <w:rPr>
                <w:noProof/>
                <w:webHidden/>
              </w:rPr>
              <w:fldChar w:fldCharType="end"/>
            </w:r>
          </w:hyperlink>
        </w:p>
        <w:p w14:paraId="1A944C3B" w14:textId="77777777" w:rsidR="007E5017" w:rsidRDefault="007E5017">
          <w:pPr>
            <w:pStyle w:val="TOC3"/>
            <w:tabs>
              <w:tab w:val="left" w:pos="1440"/>
            </w:tabs>
            <w:rPr>
              <w:rFonts w:asciiTheme="minorHAnsi" w:eastAsiaTheme="minorEastAsia" w:hAnsiTheme="minorHAnsi" w:cstheme="minorBidi"/>
              <w:noProof/>
              <w:sz w:val="22"/>
              <w:szCs w:val="22"/>
              <w:lang w:val="en-IN" w:eastAsia="en-IN"/>
            </w:rPr>
          </w:pPr>
          <w:hyperlink w:anchor="_Toc454973302" w:history="1">
            <w:r w:rsidRPr="00502C1F">
              <w:rPr>
                <w:rStyle w:val="Hyperlink"/>
                <w:noProof/>
              </w:rPr>
              <w:t>6.1.2</w:t>
            </w:r>
            <w:r>
              <w:rPr>
                <w:rFonts w:asciiTheme="minorHAnsi" w:eastAsiaTheme="minorEastAsia" w:hAnsiTheme="minorHAnsi" w:cstheme="minorBidi"/>
                <w:noProof/>
                <w:sz w:val="22"/>
                <w:szCs w:val="22"/>
                <w:lang w:val="en-IN" w:eastAsia="en-IN"/>
              </w:rPr>
              <w:tab/>
            </w:r>
            <w:r w:rsidRPr="00502C1F">
              <w:rPr>
                <w:rStyle w:val="Hyperlink"/>
                <w:noProof/>
              </w:rPr>
              <w:t>Web Admin Application Screens</w:t>
            </w:r>
            <w:r>
              <w:rPr>
                <w:noProof/>
                <w:webHidden/>
              </w:rPr>
              <w:tab/>
            </w:r>
            <w:r>
              <w:rPr>
                <w:noProof/>
                <w:webHidden/>
              </w:rPr>
              <w:fldChar w:fldCharType="begin"/>
            </w:r>
            <w:r>
              <w:rPr>
                <w:noProof/>
                <w:webHidden/>
              </w:rPr>
              <w:instrText xml:space="preserve"> PAGEREF _Toc454973302 \h </w:instrText>
            </w:r>
            <w:r>
              <w:rPr>
                <w:noProof/>
                <w:webHidden/>
              </w:rPr>
            </w:r>
            <w:r>
              <w:rPr>
                <w:noProof/>
                <w:webHidden/>
              </w:rPr>
              <w:fldChar w:fldCharType="separate"/>
            </w:r>
            <w:r>
              <w:rPr>
                <w:noProof/>
                <w:webHidden/>
              </w:rPr>
              <w:t>21</w:t>
            </w:r>
            <w:r>
              <w:rPr>
                <w:noProof/>
                <w:webHidden/>
              </w:rPr>
              <w:fldChar w:fldCharType="end"/>
            </w:r>
          </w:hyperlink>
        </w:p>
        <w:p w14:paraId="463D44F5" w14:textId="77777777" w:rsidR="007E5017" w:rsidRDefault="007E5017">
          <w:pPr>
            <w:pStyle w:val="TOC3"/>
            <w:tabs>
              <w:tab w:val="left" w:pos="1440"/>
            </w:tabs>
            <w:rPr>
              <w:rFonts w:asciiTheme="minorHAnsi" w:eastAsiaTheme="minorEastAsia" w:hAnsiTheme="minorHAnsi" w:cstheme="minorBidi"/>
              <w:noProof/>
              <w:sz w:val="22"/>
              <w:szCs w:val="22"/>
              <w:lang w:val="en-IN" w:eastAsia="en-IN"/>
            </w:rPr>
          </w:pPr>
          <w:hyperlink w:anchor="_Toc454973303" w:history="1">
            <w:r w:rsidRPr="00502C1F">
              <w:rPr>
                <w:rStyle w:val="Hyperlink"/>
                <w:noProof/>
              </w:rPr>
              <w:t>6.1.3</w:t>
            </w:r>
            <w:r>
              <w:rPr>
                <w:rFonts w:asciiTheme="minorHAnsi" w:eastAsiaTheme="minorEastAsia" w:hAnsiTheme="minorHAnsi" w:cstheme="minorBidi"/>
                <w:noProof/>
                <w:sz w:val="22"/>
                <w:szCs w:val="22"/>
                <w:lang w:val="en-IN" w:eastAsia="en-IN"/>
              </w:rPr>
              <w:tab/>
            </w:r>
            <w:r w:rsidRPr="00502C1F">
              <w:rPr>
                <w:rStyle w:val="Hyperlink"/>
                <w:noProof/>
              </w:rPr>
              <w:t>Web Site for end users</w:t>
            </w:r>
            <w:r>
              <w:rPr>
                <w:noProof/>
                <w:webHidden/>
              </w:rPr>
              <w:tab/>
            </w:r>
            <w:r>
              <w:rPr>
                <w:noProof/>
                <w:webHidden/>
              </w:rPr>
              <w:fldChar w:fldCharType="begin"/>
            </w:r>
            <w:r>
              <w:rPr>
                <w:noProof/>
                <w:webHidden/>
              </w:rPr>
              <w:instrText xml:space="preserve"> PAGEREF _Toc454973303 \h </w:instrText>
            </w:r>
            <w:r>
              <w:rPr>
                <w:noProof/>
                <w:webHidden/>
              </w:rPr>
            </w:r>
            <w:r>
              <w:rPr>
                <w:noProof/>
                <w:webHidden/>
              </w:rPr>
              <w:fldChar w:fldCharType="separate"/>
            </w:r>
            <w:r>
              <w:rPr>
                <w:noProof/>
                <w:webHidden/>
              </w:rPr>
              <w:t>21</w:t>
            </w:r>
            <w:r>
              <w:rPr>
                <w:noProof/>
                <w:webHidden/>
              </w:rPr>
              <w:fldChar w:fldCharType="end"/>
            </w:r>
          </w:hyperlink>
        </w:p>
        <w:p w14:paraId="378B3675" w14:textId="77777777" w:rsidR="007E5017" w:rsidRDefault="007E5017">
          <w:pPr>
            <w:pStyle w:val="TOC2"/>
            <w:rPr>
              <w:rFonts w:asciiTheme="minorHAnsi" w:eastAsiaTheme="minorEastAsia" w:hAnsiTheme="minorHAnsi" w:cstheme="minorBidi"/>
              <w:color w:val="auto"/>
              <w:sz w:val="22"/>
              <w:szCs w:val="22"/>
              <w:lang w:val="en-IN" w:eastAsia="en-IN"/>
            </w:rPr>
          </w:pPr>
          <w:hyperlink w:anchor="_Toc454973304" w:history="1">
            <w:r w:rsidRPr="00502C1F">
              <w:rPr>
                <w:rStyle w:val="Hyperlink"/>
              </w:rPr>
              <w:t>6.2</w:t>
            </w:r>
            <w:r>
              <w:rPr>
                <w:rFonts w:asciiTheme="minorHAnsi" w:eastAsiaTheme="minorEastAsia" w:hAnsiTheme="minorHAnsi" w:cstheme="minorBidi"/>
                <w:color w:val="auto"/>
                <w:sz w:val="22"/>
                <w:szCs w:val="22"/>
                <w:lang w:val="en-IN" w:eastAsia="en-IN"/>
              </w:rPr>
              <w:tab/>
            </w:r>
            <w:r w:rsidRPr="00502C1F">
              <w:rPr>
                <w:rStyle w:val="Hyperlink"/>
              </w:rPr>
              <w:t>Data Formats</w:t>
            </w:r>
            <w:r>
              <w:rPr>
                <w:webHidden/>
              </w:rPr>
              <w:tab/>
            </w:r>
            <w:r>
              <w:rPr>
                <w:webHidden/>
              </w:rPr>
              <w:fldChar w:fldCharType="begin"/>
            </w:r>
            <w:r>
              <w:rPr>
                <w:webHidden/>
              </w:rPr>
              <w:instrText xml:space="preserve"> PAGEREF _Toc454973304 \h </w:instrText>
            </w:r>
            <w:r>
              <w:rPr>
                <w:webHidden/>
              </w:rPr>
            </w:r>
            <w:r>
              <w:rPr>
                <w:webHidden/>
              </w:rPr>
              <w:fldChar w:fldCharType="separate"/>
            </w:r>
            <w:r>
              <w:rPr>
                <w:webHidden/>
              </w:rPr>
              <w:t>21</w:t>
            </w:r>
            <w:r>
              <w:rPr>
                <w:webHidden/>
              </w:rPr>
              <w:fldChar w:fldCharType="end"/>
            </w:r>
          </w:hyperlink>
        </w:p>
        <w:p w14:paraId="72B4FCF8" w14:textId="77777777" w:rsidR="007E5017" w:rsidRDefault="007E5017">
          <w:pPr>
            <w:pStyle w:val="TOC3"/>
            <w:tabs>
              <w:tab w:val="left" w:pos="1440"/>
            </w:tabs>
            <w:rPr>
              <w:rFonts w:asciiTheme="minorHAnsi" w:eastAsiaTheme="minorEastAsia" w:hAnsiTheme="minorHAnsi" w:cstheme="minorBidi"/>
              <w:noProof/>
              <w:sz w:val="22"/>
              <w:szCs w:val="22"/>
              <w:lang w:val="en-IN" w:eastAsia="en-IN"/>
            </w:rPr>
          </w:pPr>
          <w:hyperlink w:anchor="_Toc454973305" w:history="1">
            <w:r w:rsidRPr="00502C1F">
              <w:rPr>
                <w:rStyle w:val="Hyperlink"/>
                <w:noProof/>
              </w:rPr>
              <w:t>6.2.1</w:t>
            </w:r>
            <w:r>
              <w:rPr>
                <w:rFonts w:asciiTheme="minorHAnsi" w:eastAsiaTheme="minorEastAsia" w:hAnsiTheme="minorHAnsi" w:cstheme="minorBidi"/>
                <w:noProof/>
                <w:sz w:val="22"/>
                <w:szCs w:val="22"/>
                <w:lang w:val="en-IN" w:eastAsia="en-IN"/>
              </w:rPr>
              <w:tab/>
            </w:r>
            <w:r w:rsidRPr="00502C1F">
              <w:rPr>
                <w:rStyle w:val="Hyperlink"/>
                <w:noProof/>
              </w:rPr>
              <w:t>REST API data request/ response</w:t>
            </w:r>
            <w:r>
              <w:rPr>
                <w:noProof/>
                <w:webHidden/>
              </w:rPr>
              <w:tab/>
            </w:r>
            <w:r>
              <w:rPr>
                <w:noProof/>
                <w:webHidden/>
              </w:rPr>
              <w:fldChar w:fldCharType="begin"/>
            </w:r>
            <w:r>
              <w:rPr>
                <w:noProof/>
                <w:webHidden/>
              </w:rPr>
              <w:instrText xml:space="preserve"> PAGEREF _Toc454973305 \h </w:instrText>
            </w:r>
            <w:r>
              <w:rPr>
                <w:noProof/>
                <w:webHidden/>
              </w:rPr>
            </w:r>
            <w:r>
              <w:rPr>
                <w:noProof/>
                <w:webHidden/>
              </w:rPr>
              <w:fldChar w:fldCharType="separate"/>
            </w:r>
            <w:r>
              <w:rPr>
                <w:noProof/>
                <w:webHidden/>
              </w:rPr>
              <w:t>21</w:t>
            </w:r>
            <w:r>
              <w:rPr>
                <w:noProof/>
                <w:webHidden/>
              </w:rPr>
              <w:fldChar w:fldCharType="end"/>
            </w:r>
          </w:hyperlink>
        </w:p>
        <w:p w14:paraId="2459A776" w14:textId="77777777" w:rsidR="007E5017" w:rsidRDefault="007E5017">
          <w:pPr>
            <w:pStyle w:val="TOC2"/>
            <w:rPr>
              <w:rFonts w:asciiTheme="minorHAnsi" w:eastAsiaTheme="minorEastAsia" w:hAnsiTheme="minorHAnsi" w:cstheme="minorBidi"/>
              <w:color w:val="auto"/>
              <w:sz w:val="22"/>
              <w:szCs w:val="22"/>
              <w:lang w:val="en-IN" w:eastAsia="en-IN"/>
            </w:rPr>
          </w:pPr>
          <w:hyperlink w:anchor="_Toc454973306" w:history="1">
            <w:r w:rsidRPr="00502C1F">
              <w:rPr>
                <w:rStyle w:val="Hyperlink"/>
              </w:rPr>
              <w:t>6.3</w:t>
            </w:r>
            <w:r>
              <w:rPr>
                <w:rFonts w:asciiTheme="minorHAnsi" w:eastAsiaTheme="minorEastAsia" w:hAnsiTheme="minorHAnsi" w:cstheme="minorBidi"/>
                <w:color w:val="auto"/>
                <w:sz w:val="22"/>
                <w:szCs w:val="22"/>
                <w:lang w:val="en-IN" w:eastAsia="en-IN"/>
              </w:rPr>
              <w:tab/>
            </w:r>
            <w:r w:rsidRPr="00502C1F">
              <w:rPr>
                <w:rStyle w:val="Hyperlink"/>
              </w:rPr>
              <w:t>Database Tables</w:t>
            </w:r>
            <w:r>
              <w:rPr>
                <w:webHidden/>
              </w:rPr>
              <w:tab/>
            </w:r>
            <w:r>
              <w:rPr>
                <w:webHidden/>
              </w:rPr>
              <w:fldChar w:fldCharType="begin"/>
            </w:r>
            <w:r>
              <w:rPr>
                <w:webHidden/>
              </w:rPr>
              <w:instrText xml:space="preserve"> PAGEREF _Toc454973306 \h </w:instrText>
            </w:r>
            <w:r>
              <w:rPr>
                <w:webHidden/>
              </w:rPr>
            </w:r>
            <w:r>
              <w:rPr>
                <w:webHidden/>
              </w:rPr>
              <w:fldChar w:fldCharType="separate"/>
            </w:r>
            <w:r>
              <w:rPr>
                <w:webHidden/>
              </w:rPr>
              <w:t>21</w:t>
            </w:r>
            <w:r>
              <w:rPr>
                <w:webHidden/>
              </w:rPr>
              <w:fldChar w:fldCharType="end"/>
            </w:r>
          </w:hyperlink>
        </w:p>
        <w:p w14:paraId="1E7A2CF7" w14:textId="77777777" w:rsidR="007E5017" w:rsidRDefault="007E5017">
          <w:pPr>
            <w:pStyle w:val="TOC1"/>
            <w:rPr>
              <w:rFonts w:asciiTheme="minorHAnsi" w:eastAsiaTheme="minorEastAsia" w:hAnsiTheme="minorHAnsi" w:cstheme="minorBidi"/>
              <w:sz w:val="22"/>
              <w:szCs w:val="22"/>
              <w:lang w:val="en-IN" w:eastAsia="en-IN"/>
            </w:rPr>
          </w:pPr>
          <w:hyperlink w:anchor="_Toc454973307" w:history="1">
            <w:r w:rsidRPr="00502C1F">
              <w:rPr>
                <w:rStyle w:val="Hyperlink"/>
              </w:rPr>
              <w:t>7</w:t>
            </w:r>
            <w:r>
              <w:rPr>
                <w:rFonts w:asciiTheme="minorHAnsi" w:eastAsiaTheme="minorEastAsia" w:hAnsiTheme="minorHAnsi" w:cstheme="minorBidi"/>
                <w:sz w:val="22"/>
                <w:szCs w:val="22"/>
                <w:lang w:val="en-IN" w:eastAsia="en-IN"/>
              </w:rPr>
              <w:tab/>
            </w:r>
            <w:r w:rsidRPr="00502C1F">
              <w:rPr>
                <w:rStyle w:val="Hyperlink"/>
              </w:rPr>
              <w:t>Services</w:t>
            </w:r>
            <w:r>
              <w:rPr>
                <w:webHidden/>
              </w:rPr>
              <w:tab/>
            </w:r>
            <w:r>
              <w:rPr>
                <w:webHidden/>
              </w:rPr>
              <w:fldChar w:fldCharType="begin"/>
            </w:r>
            <w:r>
              <w:rPr>
                <w:webHidden/>
              </w:rPr>
              <w:instrText xml:space="preserve"> PAGEREF _Toc454973307 \h </w:instrText>
            </w:r>
            <w:r>
              <w:rPr>
                <w:webHidden/>
              </w:rPr>
            </w:r>
            <w:r>
              <w:rPr>
                <w:webHidden/>
              </w:rPr>
              <w:fldChar w:fldCharType="separate"/>
            </w:r>
            <w:r>
              <w:rPr>
                <w:webHidden/>
              </w:rPr>
              <w:t>23</w:t>
            </w:r>
            <w:r>
              <w:rPr>
                <w:webHidden/>
              </w:rPr>
              <w:fldChar w:fldCharType="end"/>
            </w:r>
          </w:hyperlink>
        </w:p>
        <w:p w14:paraId="501BC410" w14:textId="77777777" w:rsidR="007E5017" w:rsidRDefault="007E5017">
          <w:pPr>
            <w:pStyle w:val="TOC2"/>
            <w:rPr>
              <w:rFonts w:asciiTheme="minorHAnsi" w:eastAsiaTheme="minorEastAsia" w:hAnsiTheme="minorHAnsi" w:cstheme="minorBidi"/>
              <w:color w:val="auto"/>
              <w:sz w:val="22"/>
              <w:szCs w:val="22"/>
              <w:lang w:val="en-IN" w:eastAsia="en-IN"/>
            </w:rPr>
          </w:pPr>
          <w:hyperlink w:anchor="_Toc454973308" w:history="1">
            <w:r w:rsidRPr="00502C1F">
              <w:rPr>
                <w:rStyle w:val="Hyperlink"/>
              </w:rPr>
              <w:t>7.1</w:t>
            </w:r>
            <w:r>
              <w:rPr>
                <w:rFonts w:asciiTheme="minorHAnsi" w:eastAsiaTheme="minorEastAsia" w:hAnsiTheme="minorHAnsi" w:cstheme="minorBidi"/>
                <w:color w:val="auto"/>
                <w:sz w:val="22"/>
                <w:szCs w:val="22"/>
                <w:lang w:val="en-IN" w:eastAsia="en-IN"/>
              </w:rPr>
              <w:tab/>
            </w:r>
            <w:r w:rsidRPr="00502C1F">
              <w:rPr>
                <w:rStyle w:val="Hyperlink"/>
              </w:rPr>
              <w:t>Service Methods</w:t>
            </w:r>
            <w:r>
              <w:rPr>
                <w:webHidden/>
              </w:rPr>
              <w:tab/>
            </w:r>
            <w:r>
              <w:rPr>
                <w:webHidden/>
              </w:rPr>
              <w:fldChar w:fldCharType="begin"/>
            </w:r>
            <w:r>
              <w:rPr>
                <w:webHidden/>
              </w:rPr>
              <w:instrText xml:space="preserve"> PAGEREF _Toc454973308 \h </w:instrText>
            </w:r>
            <w:r>
              <w:rPr>
                <w:webHidden/>
              </w:rPr>
            </w:r>
            <w:r>
              <w:rPr>
                <w:webHidden/>
              </w:rPr>
              <w:fldChar w:fldCharType="separate"/>
            </w:r>
            <w:r>
              <w:rPr>
                <w:webHidden/>
              </w:rPr>
              <w:t>23</w:t>
            </w:r>
            <w:r>
              <w:rPr>
                <w:webHidden/>
              </w:rPr>
              <w:fldChar w:fldCharType="end"/>
            </w:r>
          </w:hyperlink>
        </w:p>
        <w:p w14:paraId="543D8CD4" w14:textId="77777777" w:rsidR="007E5017" w:rsidRDefault="007E5017">
          <w:pPr>
            <w:pStyle w:val="TOC3"/>
            <w:tabs>
              <w:tab w:val="left" w:pos="1440"/>
            </w:tabs>
            <w:rPr>
              <w:rFonts w:asciiTheme="minorHAnsi" w:eastAsiaTheme="minorEastAsia" w:hAnsiTheme="minorHAnsi" w:cstheme="minorBidi"/>
              <w:noProof/>
              <w:sz w:val="22"/>
              <w:szCs w:val="22"/>
              <w:lang w:val="en-IN" w:eastAsia="en-IN"/>
            </w:rPr>
          </w:pPr>
          <w:hyperlink w:anchor="_Toc454973309" w:history="1">
            <w:r w:rsidRPr="00502C1F">
              <w:rPr>
                <w:rStyle w:val="Hyperlink"/>
                <w:noProof/>
              </w:rPr>
              <w:t>7.1.1</w:t>
            </w:r>
            <w:r>
              <w:rPr>
                <w:rFonts w:asciiTheme="minorHAnsi" w:eastAsiaTheme="minorEastAsia" w:hAnsiTheme="minorHAnsi" w:cstheme="minorBidi"/>
                <w:noProof/>
                <w:sz w:val="22"/>
                <w:szCs w:val="22"/>
                <w:lang w:val="en-IN" w:eastAsia="en-IN"/>
              </w:rPr>
              <w:tab/>
            </w:r>
            <w:r w:rsidRPr="00502C1F">
              <w:rPr>
                <w:rStyle w:val="Hyperlink"/>
                <w:noProof/>
              </w:rPr>
              <w:t>Service Methods</w:t>
            </w:r>
            <w:r>
              <w:rPr>
                <w:noProof/>
                <w:webHidden/>
              </w:rPr>
              <w:tab/>
            </w:r>
            <w:r>
              <w:rPr>
                <w:noProof/>
                <w:webHidden/>
              </w:rPr>
              <w:fldChar w:fldCharType="begin"/>
            </w:r>
            <w:r>
              <w:rPr>
                <w:noProof/>
                <w:webHidden/>
              </w:rPr>
              <w:instrText xml:space="preserve"> PAGEREF _Toc454973309 \h </w:instrText>
            </w:r>
            <w:r>
              <w:rPr>
                <w:noProof/>
                <w:webHidden/>
              </w:rPr>
            </w:r>
            <w:r>
              <w:rPr>
                <w:noProof/>
                <w:webHidden/>
              </w:rPr>
              <w:fldChar w:fldCharType="separate"/>
            </w:r>
            <w:r>
              <w:rPr>
                <w:noProof/>
                <w:webHidden/>
              </w:rPr>
              <w:t>23</w:t>
            </w:r>
            <w:r>
              <w:rPr>
                <w:noProof/>
                <w:webHidden/>
              </w:rPr>
              <w:fldChar w:fldCharType="end"/>
            </w:r>
          </w:hyperlink>
        </w:p>
        <w:p w14:paraId="585073E3" w14:textId="77777777" w:rsidR="007E5017" w:rsidRDefault="007E5017">
          <w:pPr>
            <w:pStyle w:val="TOC3"/>
            <w:tabs>
              <w:tab w:val="left" w:pos="1440"/>
            </w:tabs>
            <w:rPr>
              <w:rFonts w:asciiTheme="minorHAnsi" w:eastAsiaTheme="minorEastAsia" w:hAnsiTheme="minorHAnsi" w:cstheme="minorBidi"/>
              <w:noProof/>
              <w:sz w:val="22"/>
              <w:szCs w:val="22"/>
              <w:lang w:val="en-IN" w:eastAsia="en-IN"/>
            </w:rPr>
          </w:pPr>
          <w:hyperlink w:anchor="_Toc454973310" w:history="1">
            <w:r w:rsidRPr="00502C1F">
              <w:rPr>
                <w:rStyle w:val="Hyperlink"/>
                <w:noProof/>
              </w:rPr>
              <w:t>7.1.2</w:t>
            </w:r>
            <w:r>
              <w:rPr>
                <w:rFonts w:asciiTheme="minorHAnsi" w:eastAsiaTheme="minorEastAsia" w:hAnsiTheme="minorHAnsi" w:cstheme="minorBidi"/>
                <w:noProof/>
                <w:sz w:val="22"/>
                <w:szCs w:val="22"/>
                <w:lang w:val="en-IN" w:eastAsia="en-IN"/>
              </w:rPr>
              <w:tab/>
            </w:r>
            <w:r w:rsidRPr="00502C1F">
              <w:rPr>
                <w:rStyle w:val="Hyperlink"/>
                <w:noProof/>
              </w:rPr>
              <w:t>Service Implementation(interface methods)</w:t>
            </w:r>
            <w:r>
              <w:rPr>
                <w:noProof/>
                <w:webHidden/>
              </w:rPr>
              <w:tab/>
            </w:r>
            <w:r>
              <w:rPr>
                <w:noProof/>
                <w:webHidden/>
              </w:rPr>
              <w:fldChar w:fldCharType="begin"/>
            </w:r>
            <w:r>
              <w:rPr>
                <w:noProof/>
                <w:webHidden/>
              </w:rPr>
              <w:instrText xml:space="preserve"> PAGEREF _Toc454973310 \h </w:instrText>
            </w:r>
            <w:r>
              <w:rPr>
                <w:noProof/>
                <w:webHidden/>
              </w:rPr>
            </w:r>
            <w:r>
              <w:rPr>
                <w:noProof/>
                <w:webHidden/>
              </w:rPr>
              <w:fldChar w:fldCharType="separate"/>
            </w:r>
            <w:r>
              <w:rPr>
                <w:noProof/>
                <w:webHidden/>
              </w:rPr>
              <w:t>25</w:t>
            </w:r>
            <w:r>
              <w:rPr>
                <w:noProof/>
                <w:webHidden/>
              </w:rPr>
              <w:fldChar w:fldCharType="end"/>
            </w:r>
          </w:hyperlink>
        </w:p>
        <w:p w14:paraId="217AA143" w14:textId="77777777" w:rsidR="007E5017" w:rsidRDefault="007E5017">
          <w:pPr>
            <w:pStyle w:val="TOC3"/>
            <w:tabs>
              <w:tab w:val="left" w:pos="1440"/>
            </w:tabs>
            <w:rPr>
              <w:rFonts w:asciiTheme="minorHAnsi" w:eastAsiaTheme="minorEastAsia" w:hAnsiTheme="minorHAnsi" w:cstheme="minorBidi"/>
              <w:noProof/>
              <w:sz w:val="22"/>
              <w:szCs w:val="22"/>
              <w:lang w:val="en-IN" w:eastAsia="en-IN"/>
            </w:rPr>
          </w:pPr>
          <w:hyperlink w:anchor="_Toc454973311" w:history="1">
            <w:r w:rsidRPr="00502C1F">
              <w:rPr>
                <w:rStyle w:val="Hyperlink"/>
                <w:noProof/>
              </w:rPr>
              <w:t>7.1.3</w:t>
            </w:r>
            <w:r>
              <w:rPr>
                <w:rFonts w:asciiTheme="minorHAnsi" w:eastAsiaTheme="minorEastAsia" w:hAnsiTheme="minorHAnsi" w:cstheme="minorBidi"/>
                <w:noProof/>
                <w:sz w:val="22"/>
                <w:szCs w:val="22"/>
                <w:lang w:val="en-IN" w:eastAsia="en-IN"/>
              </w:rPr>
              <w:tab/>
            </w:r>
            <w:r w:rsidRPr="00502C1F">
              <w:rPr>
                <w:rStyle w:val="Hyperlink"/>
                <w:noProof/>
              </w:rPr>
              <w:t>Service Implementation(Back End methods)</w:t>
            </w:r>
            <w:r>
              <w:rPr>
                <w:noProof/>
                <w:webHidden/>
              </w:rPr>
              <w:tab/>
            </w:r>
            <w:r>
              <w:rPr>
                <w:noProof/>
                <w:webHidden/>
              </w:rPr>
              <w:fldChar w:fldCharType="begin"/>
            </w:r>
            <w:r>
              <w:rPr>
                <w:noProof/>
                <w:webHidden/>
              </w:rPr>
              <w:instrText xml:space="preserve"> PAGEREF _Toc454973311 \h </w:instrText>
            </w:r>
            <w:r>
              <w:rPr>
                <w:noProof/>
                <w:webHidden/>
              </w:rPr>
            </w:r>
            <w:r>
              <w:rPr>
                <w:noProof/>
                <w:webHidden/>
              </w:rPr>
              <w:fldChar w:fldCharType="separate"/>
            </w:r>
            <w:r>
              <w:rPr>
                <w:noProof/>
                <w:webHidden/>
              </w:rPr>
              <w:t>25</w:t>
            </w:r>
            <w:r>
              <w:rPr>
                <w:noProof/>
                <w:webHidden/>
              </w:rPr>
              <w:fldChar w:fldCharType="end"/>
            </w:r>
          </w:hyperlink>
        </w:p>
        <w:p w14:paraId="788939FD" w14:textId="77777777" w:rsidR="007E5017" w:rsidRDefault="007E5017">
          <w:pPr>
            <w:pStyle w:val="TOC1"/>
            <w:rPr>
              <w:rFonts w:asciiTheme="minorHAnsi" w:eastAsiaTheme="minorEastAsia" w:hAnsiTheme="minorHAnsi" w:cstheme="minorBidi"/>
              <w:sz w:val="22"/>
              <w:szCs w:val="22"/>
              <w:lang w:val="en-IN" w:eastAsia="en-IN"/>
            </w:rPr>
          </w:pPr>
          <w:hyperlink w:anchor="_Toc454973312" w:history="1">
            <w:r w:rsidRPr="00502C1F">
              <w:rPr>
                <w:rStyle w:val="Hyperlink"/>
              </w:rPr>
              <w:t>8</w:t>
            </w:r>
            <w:r>
              <w:rPr>
                <w:rFonts w:asciiTheme="minorHAnsi" w:eastAsiaTheme="minorEastAsia" w:hAnsiTheme="minorHAnsi" w:cstheme="minorBidi"/>
                <w:sz w:val="22"/>
                <w:szCs w:val="22"/>
                <w:lang w:val="en-IN" w:eastAsia="en-IN"/>
              </w:rPr>
              <w:tab/>
            </w:r>
            <w:r w:rsidRPr="00502C1F">
              <w:rPr>
                <w:rStyle w:val="Hyperlink"/>
              </w:rPr>
              <w:t>Security</w:t>
            </w:r>
            <w:r>
              <w:rPr>
                <w:webHidden/>
              </w:rPr>
              <w:tab/>
            </w:r>
            <w:r>
              <w:rPr>
                <w:webHidden/>
              </w:rPr>
              <w:fldChar w:fldCharType="begin"/>
            </w:r>
            <w:r>
              <w:rPr>
                <w:webHidden/>
              </w:rPr>
              <w:instrText xml:space="preserve"> PAGEREF _Toc454973312 \h </w:instrText>
            </w:r>
            <w:r>
              <w:rPr>
                <w:webHidden/>
              </w:rPr>
            </w:r>
            <w:r>
              <w:rPr>
                <w:webHidden/>
              </w:rPr>
              <w:fldChar w:fldCharType="separate"/>
            </w:r>
            <w:r>
              <w:rPr>
                <w:webHidden/>
              </w:rPr>
              <w:t>26</w:t>
            </w:r>
            <w:r>
              <w:rPr>
                <w:webHidden/>
              </w:rPr>
              <w:fldChar w:fldCharType="end"/>
            </w:r>
          </w:hyperlink>
        </w:p>
        <w:p w14:paraId="43829705" w14:textId="77777777" w:rsidR="007E5017" w:rsidRDefault="007E5017">
          <w:pPr>
            <w:pStyle w:val="TOC2"/>
            <w:rPr>
              <w:rFonts w:asciiTheme="minorHAnsi" w:eastAsiaTheme="minorEastAsia" w:hAnsiTheme="minorHAnsi" w:cstheme="minorBidi"/>
              <w:color w:val="auto"/>
              <w:sz w:val="22"/>
              <w:szCs w:val="22"/>
              <w:lang w:val="en-IN" w:eastAsia="en-IN"/>
            </w:rPr>
          </w:pPr>
          <w:hyperlink w:anchor="_Toc454973313" w:history="1">
            <w:r w:rsidRPr="00502C1F">
              <w:rPr>
                <w:rStyle w:val="Hyperlink"/>
              </w:rPr>
              <w:t>8.1</w:t>
            </w:r>
            <w:r>
              <w:rPr>
                <w:rFonts w:asciiTheme="minorHAnsi" w:eastAsiaTheme="minorEastAsia" w:hAnsiTheme="minorHAnsi" w:cstheme="minorBidi"/>
                <w:color w:val="auto"/>
                <w:sz w:val="22"/>
                <w:szCs w:val="22"/>
                <w:lang w:val="en-IN" w:eastAsia="en-IN"/>
              </w:rPr>
              <w:tab/>
            </w:r>
            <w:r w:rsidRPr="00502C1F">
              <w:rPr>
                <w:rStyle w:val="Hyperlink"/>
              </w:rPr>
              <w:t>Authentication</w:t>
            </w:r>
            <w:r>
              <w:rPr>
                <w:webHidden/>
              </w:rPr>
              <w:tab/>
            </w:r>
            <w:r>
              <w:rPr>
                <w:webHidden/>
              </w:rPr>
              <w:fldChar w:fldCharType="begin"/>
            </w:r>
            <w:r>
              <w:rPr>
                <w:webHidden/>
              </w:rPr>
              <w:instrText xml:space="preserve"> PAGEREF _Toc454973313 \h </w:instrText>
            </w:r>
            <w:r>
              <w:rPr>
                <w:webHidden/>
              </w:rPr>
            </w:r>
            <w:r>
              <w:rPr>
                <w:webHidden/>
              </w:rPr>
              <w:fldChar w:fldCharType="separate"/>
            </w:r>
            <w:r>
              <w:rPr>
                <w:webHidden/>
              </w:rPr>
              <w:t>26</w:t>
            </w:r>
            <w:r>
              <w:rPr>
                <w:webHidden/>
              </w:rPr>
              <w:fldChar w:fldCharType="end"/>
            </w:r>
          </w:hyperlink>
        </w:p>
        <w:p w14:paraId="03E87B41" w14:textId="77777777" w:rsidR="007E5017" w:rsidRDefault="007E5017">
          <w:pPr>
            <w:pStyle w:val="TOC3"/>
            <w:tabs>
              <w:tab w:val="left" w:pos="1440"/>
            </w:tabs>
            <w:rPr>
              <w:rFonts w:asciiTheme="minorHAnsi" w:eastAsiaTheme="minorEastAsia" w:hAnsiTheme="minorHAnsi" w:cstheme="minorBidi"/>
              <w:noProof/>
              <w:sz w:val="22"/>
              <w:szCs w:val="22"/>
              <w:lang w:val="en-IN" w:eastAsia="en-IN"/>
            </w:rPr>
          </w:pPr>
          <w:hyperlink w:anchor="_Toc454973314" w:history="1">
            <w:r w:rsidRPr="00502C1F">
              <w:rPr>
                <w:rStyle w:val="Hyperlink"/>
                <w:noProof/>
              </w:rPr>
              <w:t>8.1.1</w:t>
            </w:r>
            <w:r>
              <w:rPr>
                <w:rFonts w:asciiTheme="minorHAnsi" w:eastAsiaTheme="minorEastAsia" w:hAnsiTheme="minorHAnsi" w:cstheme="minorBidi"/>
                <w:noProof/>
                <w:sz w:val="22"/>
                <w:szCs w:val="22"/>
                <w:lang w:val="en-IN" w:eastAsia="en-IN"/>
              </w:rPr>
              <w:tab/>
            </w:r>
            <w:r w:rsidRPr="00502C1F">
              <w:rPr>
                <w:rStyle w:val="Hyperlink"/>
                <w:noProof/>
              </w:rPr>
              <w:t>Mobile Authentication</w:t>
            </w:r>
            <w:r>
              <w:rPr>
                <w:noProof/>
                <w:webHidden/>
              </w:rPr>
              <w:tab/>
            </w:r>
            <w:r>
              <w:rPr>
                <w:noProof/>
                <w:webHidden/>
              </w:rPr>
              <w:fldChar w:fldCharType="begin"/>
            </w:r>
            <w:r>
              <w:rPr>
                <w:noProof/>
                <w:webHidden/>
              </w:rPr>
              <w:instrText xml:space="preserve"> PAGEREF _Toc454973314 \h </w:instrText>
            </w:r>
            <w:r>
              <w:rPr>
                <w:noProof/>
                <w:webHidden/>
              </w:rPr>
            </w:r>
            <w:r>
              <w:rPr>
                <w:noProof/>
                <w:webHidden/>
              </w:rPr>
              <w:fldChar w:fldCharType="separate"/>
            </w:r>
            <w:r>
              <w:rPr>
                <w:noProof/>
                <w:webHidden/>
              </w:rPr>
              <w:t>26</w:t>
            </w:r>
            <w:r>
              <w:rPr>
                <w:noProof/>
                <w:webHidden/>
              </w:rPr>
              <w:fldChar w:fldCharType="end"/>
            </w:r>
          </w:hyperlink>
        </w:p>
        <w:p w14:paraId="08CD1753" w14:textId="77777777" w:rsidR="007E5017" w:rsidRDefault="007E5017">
          <w:pPr>
            <w:pStyle w:val="TOC2"/>
            <w:rPr>
              <w:rFonts w:asciiTheme="minorHAnsi" w:eastAsiaTheme="minorEastAsia" w:hAnsiTheme="minorHAnsi" w:cstheme="minorBidi"/>
              <w:color w:val="auto"/>
              <w:sz w:val="22"/>
              <w:szCs w:val="22"/>
              <w:lang w:val="en-IN" w:eastAsia="en-IN"/>
            </w:rPr>
          </w:pPr>
          <w:hyperlink w:anchor="_Toc454973315" w:history="1">
            <w:r w:rsidRPr="00502C1F">
              <w:rPr>
                <w:rStyle w:val="Hyperlink"/>
              </w:rPr>
              <w:t>8.2</w:t>
            </w:r>
            <w:r>
              <w:rPr>
                <w:rFonts w:asciiTheme="minorHAnsi" w:eastAsiaTheme="minorEastAsia" w:hAnsiTheme="minorHAnsi" w:cstheme="minorBidi"/>
                <w:color w:val="auto"/>
                <w:sz w:val="22"/>
                <w:szCs w:val="22"/>
                <w:lang w:val="en-IN" w:eastAsia="en-IN"/>
              </w:rPr>
              <w:tab/>
            </w:r>
            <w:r w:rsidRPr="00502C1F">
              <w:rPr>
                <w:rStyle w:val="Hyperlink"/>
              </w:rPr>
              <w:t>Authorization</w:t>
            </w:r>
            <w:r>
              <w:rPr>
                <w:webHidden/>
              </w:rPr>
              <w:tab/>
            </w:r>
            <w:r>
              <w:rPr>
                <w:webHidden/>
              </w:rPr>
              <w:fldChar w:fldCharType="begin"/>
            </w:r>
            <w:r>
              <w:rPr>
                <w:webHidden/>
              </w:rPr>
              <w:instrText xml:space="preserve"> PAGEREF _Toc454973315 \h </w:instrText>
            </w:r>
            <w:r>
              <w:rPr>
                <w:webHidden/>
              </w:rPr>
            </w:r>
            <w:r>
              <w:rPr>
                <w:webHidden/>
              </w:rPr>
              <w:fldChar w:fldCharType="separate"/>
            </w:r>
            <w:r>
              <w:rPr>
                <w:webHidden/>
              </w:rPr>
              <w:t>26</w:t>
            </w:r>
            <w:r>
              <w:rPr>
                <w:webHidden/>
              </w:rPr>
              <w:fldChar w:fldCharType="end"/>
            </w:r>
          </w:hyperlink>
        </w:p>
        <w:p w14:paraId="3F049329" w14:textId="77777777" w:rsidR="007E5017" w:rsidRDefault="007E5017">
          <w:pPr>
            <w:pStyle w:val="TOC3"/>
            <w:tabs>
              <w:tab w:val="left" w:pos="1440"/>
            </w:tabs>
            <w:rPr>
              <w:rFonts w:asciiTheme="minorHAnsi" w:eastAsiaTheme="minorEastAsia" w:hAnsiTheme="minorHAnsi" w:cstheme="minorBidi"/>
              <w:noProof/>
              <w:sz w:val="22"/>
              <w:szCs w:val="22"/>
              <w:lang w:val="en-IN" w:eastAsia="en-IN"/>
            </w:rPr>
          </w:pPr>
          <w:hyperlink w:anchor="_Toc454973316" w:history="1">
            <w:r w:rsidRPr="00502C1F">
              <w:rPr>
                <w:rStyle w:val="Hyperlink"/>
                <w:noProof/>
              </w:rPr>
              <w:t>8.2.1</w:t>
            </w:r>
            <w:r>
              <w:rPr>
                <w:rFonts w:asciiTheme="minorHAnsi" w:eastAsiaTheme="minorEastAsia" w:hAnsiTheme="minorHAnsi" w:cstheme="minorBidi"/>
                <w:noProof/>
                <w:sz w:val="22"/>
                <w:szCs w:val="22"/>
                <w:lang w:val="en-IN" w:eastAsia="en-IN"/>
              </w:rPr>
              <w:tab/>
            </w:r>
            <w:r w:rsidRPr="00502C1F">
              <w:rPr>
                <w:rStyle w:val="Hyperlink"/>
                <w:noProof/>
              </w:rPr>
              <w:t>NA</w:t>
            </w:r>
            <w:r>
              <w:rPr>
                <w:noProof/>
                <w:webHidden/>
              </w:rPr>
              <w:tab/>
            </w:r>
            <w:r>
              <w:rPr>
                <w:noProof/>
                <w:webHidden/>
              </w:rPr>
              <w:fldChar w:fldCharType="begin"/>
            </w:r>
            <w:r>
              <w:rPr>
                <w:noProof/>
                <w:webHidden/>
              </w:rPr>
              <w:instrText xml:space="preserve"> PAGEREF _Toc454973316 \h </w:instrText>
            </w:r>
            <w:r>
              <w:rPr>
                <w:noProof/>
                <w:webHidden/>
              </w:rPr>
            </w:r>
            <w:r>
              <w:rPr>
                <w:noProof/>
                <w:webHidden/>
              </w:rPr>
              <w:fldChar w:fldCharType="separate"/>
            </w:r>
            <w:r>
              <w:rPr>
                <w:noProof/>
                <w:webHidden/>
              </w:rPr>
              <w:t>26</w:t>
            </w:r>
            <w:r>
              <w:rPr>
                <w:noProof/>
                <w:webHidden/>
              </w:rPr>
              <w:fldChar w:fldCharType="end"/>
            </w:r>
          </w:hyperlink>
        </w:p>
        <w:p w14:paraId="2D8E54BA" w14:textId="77777777" w:rsidR="007E5017" w:rsidRDefault="007E5017">
          <w:pPr>
            <w:pStyle w:val="TOC2"/>
            <w:rPr>
              <w:rFonts w:asciiTheme="minorHAnsi" w:eastAsiaTheme="minorEastAsia" w:hAnsiTheme="minorHAnsi" w:cstheme="minorBidi"/>
              <w:color w:val="auto"/>
              <w:sz w:val="22"/>
              <w:szCs w:val="22"/>
              <w:lang w:val="en-IN" w:eastAsia="en-IN"/>
            </w:rPr>
          </w:pPr>
          <w:hyperlink w:anchor="_Toc454973317" w:history="1">
            <w:r w:rsidRPr="00502C1F">
              <w:rPr>
                <w:rStyle w:val="Hyperlink"/>
              </w:rPr>
              <w:t>8.3</w:t>
            </w:r>
            <w:r>
              <w:rPr>
                <w:rFonts w:asciiTheme="minorHAnsi" w:eastAsiaTheme="minorEastAsia" w:hAnsiTheme="minorHAnsi" w:cstheme="minorBidi"/>
                <w:color w:val="auto"/>
                <w:sz w:val="22"/>
                <w:szCs w:val="22"/>
                <w:lang w:val="en-IN" w:eastAsia="en-IN"/>
              </w:rPr>
              <w:tab/>
            </w:r>
            <w:r w:rsidRPr="00502C1F">
              <w:rPr>
                <w:rStyle w:val="Hyperlink"/>
              </w:rPr>
              <w:t>Database Connections</w:t>
            </w:r>
            <w:r>
              <w:rPr>
                <w:webHidden/>
              </w:rPr>
              <w:tab/>
            </w:r>
            <w:r>
              <w:rPr>
                <w:webHidden/>
              </w:rPr>
              <w:fldChar w:fldCharType="begin"/>
            </w:r>
            <w:r>
              <w:rPr>
                <w:webHidden/>
              </w:rPr>
              <w:instrText xml:space="preserve"> PAGEREF _Toc454973317 \h </w:instrText>
            </w:r>
            <w:r>
              <w:rPr>
                <w:webHidden/>
              </w:rPr>
            </w:r>
            <w:r>
              <w:rPr>
                <w:webHidden/>
              </w:rPr>
              <w:fldChar w:fldCharType="separate"/>
            </w:r>
            <w:r>
              <w:rPr>
                <w:webHidden/>
              </w:rPr>
              <w:t>26</w:t>
            </w:r>
            <w:r>
              <w:rPr>
                <w:webHidden/>
              </w:rPr>
              <w:fldChar w:fldCharType="end"/>
            </w:r>
          </w:hyperlink>
        </w:p>
        <w:p w14:paraId="48552C53" w14:textId="77777777" w:rsidR="007E5017" w:rsidRDefault="007E5017">
          <w:pPr>
            <w:pStyle w:val="TOC2"/>
            <w:rPr>
              <w:rFonts w:asciiTheme="minorHAnsi" w:eastAsiaTheme="minorEastAsia" w:hAnsiTheme="minorHAnsi" w:cstheme="minorBidi"/>
              <w:color w:val="auto"/>
              <w:sz w:val="22"/>
              <w:szCs w:val="22"/>
              <w:lang w:val="en-IN" w:eastAsia="en-IN"/>
            </w:rPr>
          </w:pPr>
          <w:hyperlink w:anchor="_Toc454973318" w:history="1">
            <w:r w:rsidRPr="00502C1F">
              <w:rPr>
                <w:rStyle w:val="Hyperlink"/>
              </w:rPr>
              <w:t>8.4</w:t>
            </w:r>
            <w:r>
              <w:rPr>
                <w:rFonts w:asciiTheme="minorHAnsi" w:eastAsiaTheme="minorEastAsia" w:hAnsiTheme="minorHAnsi" w:cstheme="minorBidi"/>
                <w:color w:val="auto"/>
                <w:sz w:val="22"/>
                <w:szCs w:val="22"/>
                <w:lang w:val="en-IN" w:eastAsia="en-IN"/>
              </w:rPr>
              <w:tab/>
            </w:r>
            <w:r w:rsidRPr="00502C1F">
              <w:rPr>
                <w:rStyle w:val="Hyperlink"/>
              </w:rPr>
              <w:t>Data protection</w:t>
            </w:r>
            <w:r>
              <w:rPr>
                <w:webHidden/>
              </w:rPr>
              <w:tab/>
            </w:r>
            <w:r>
              <w:rPr>
                <w:webHidden/>
              </w:rPr>
              <w:fldChar w:fldCharType="begin"/>
            </w:r>
            <w:r>
              <w:rPr>
                <w:webHidden/>
              </w:rPr>
              <w:instrText xml:space="preserve"> PAGEREF _Toc454973318 \h </w:instrText>
            </w:r>
            <w:r>
              <w:rPr>
                <w:webHidden/>
              </w:rPr>
            </w:r>
            <w:r>
              <w:rPr>
                <w:webHidden/>
              </w:rPr>
              <w:fldChar w:fldCharType="separate"/>
            </w:r>
            <w:r>
              <w:rPr>
                <w:webHidden/>
              </w:rPr>
              <w:t>26</w:t>
            </w:r>
            <w:r>
              <w:rPr>
                <w:webHidden/>
              </w:rPr>
              <w:fldChar w:fldCharType="end"/>
            </w:r>
          </w:hyperlink>
        </w:p>
        <w:p w14:paraId="0692544E" w14:textId="77777777" w:rsidR="007E5017" w:rsidRDefault="007E5017">
          <w:pPr>
            <w:pStyle w:val="TOC2"/>
            <w:rPr>
              <w:rFonts w:asciiTheme="minorHAnsi" w:eastAsiaTheme="minorEastAsia" w:hAnsiTheme="minorHAnsi" w:cstheme="minorBidi"/>
              <w:color w:val="auto"/>
              <w:sz w:val="22"/>
              <w:szCs w:val="22"/>
              <w:lang w:val="en-IN" w:eastAsia="en-IN"/>
            </w:rPr>
          </w:pPr>
          <w:hyperlink w:anchor="_Toc454973319" w:history="1">
            <w:r w:rsidRPr="00502C1F">
              <w:rPr>
                <w:rStyle w:val="Hyperlink"/>
              </w:rPr>
              <w:t>8.5</w:t>
            </w:r>
            <w:r>
              <w:rPr>
                <w:rFonts w:asciiTheme="minorHAnsi" w:eastAsiaTheme="minorEastAsia" w:hAnsiTheme="minorHAnsi" w:cstheme="minorBidi"/>
                <w:color w:val="auto"/>
                <w:sz w:val="22"/>
                <w:szCs w:val="22"/>
                <w:lang w:val="en-IN" w:eastAsia="en-IN"/>
              </w:rPr>
              <w:tab/>
            </w:r>
            <w:r w:rsidRPr="00502C1F">
              <w:rPr>
                <w:rStyle w:val="Hyperlink"/>
              </w:rPr>
              <w:t>Other considerations</w:t>
            </w:r>
            <w:r>
              <w:rPr>
                <w:webHidden/>
              </w:rPr>
              <w:tab/>
            </w:r>
            <w:r>
              <w:rPr>
                <w:webHidden/>
              </w:rPr>
              <w:fldChar w:fldCharType="begin"/>
            </w:r>
            <w:r>
              <w:rPr>
                <w:webHidden/>
              </w:rPr>
              <w:instrText xml:space="preserve"> PAGEREF _Toc454973319 \h </w:instrText>
            </w:r>
            <w:r>
              <w:rPr>
                <w:webHidden/>
              </w:rPr>
            </w:r>
            <w:r>
              <w:rPr>
                <w:webHidden/>
              </w:rPr>
              <w:fldChar w:fldCharType="separate"/>
            </w:r>
            <w:r>
              <w:rPr>
                <w:webHidden/>
              </w:rPr>
              <w:t>26</w:t>
            </w:r>
            <w:r>
              <w:rPr>
                <w:webHidden/>
              </w:rPr>
              <w:fldChar w:fldCharType="end"/>
            </w:r>
          </w:hyperlink>
        </w:p>
        <w:p w14:paraId="36B8FA3F" w14:textId="77777777" w:rsidR="007E5017" w:rsidRDefault="007E5017">
          <w:pPr>
            <w:pStyle w:val="TOC3"/>
            <w:tabs>
              <w:tab w:val="left" w:pos="1440"/>
            </w:tabs>
            <w:rPr>
              <w:rFonts w:asciiTheme="minorHAnsi" w:eastAsiaTheme="minorEastAsia" w:hAnsiTheme="minorHAnsi" w:cstheme="minorBidi"/>
              <w:noProof/>
              <w:sz w:val="22"/>
              <w:szCs w:val="22"/>
              <w:lang w:val="en-IN" w:eastAsia="en-IN"/>
            </w:rPr>
          </w:pPr>
          <w:hyperlink w:anchor="_Toc454973320" w:history="1">
            <w:r w:rsidRPr="00502C1F">
              <w:rPr>
                <w:rStyle w:val="Hyperlink"/>
                <w:noProof/>
              </w:rPr>
              <w:t>8.5.1</w:t>
            </w:r>
            <w:r>
              <w:rPr>
                <w:rFonts w:asciiTheme="minorHAnsi" w:eastAsiaTheme="minorEastAsia" w:hAnsiTheme="minorHAnsi" w:cstheme="minorBidi"/>
                <w:noProof/>
                <w:sz w:val="22"/>
                <w:szCs w:val="22"/>
                <w:lang w:val="en-IN" w:eastAsia="en-IN"/>
              </w:rPr>
              <w:tab/>
            </w:r>
            <w:r w:rsidRPr="00502C1F">
              <w:rPr>
                <w:rStyle w:val="Hyperlink"/>
                <w:noProof/>
              </w:rPr>
              <w:t>Session Management</w:t>
            </w:r>
            <w:r>
              <w:rPr>
                <w:noProof/>
                <w:webHidden/>
              </w:rPr>
              <w:tab/>
            </w:r>
            <w:r>
              <w:rPr>
                <w:noProof/>
                <w:webHidden/>
              </w:rPr>
              <w:fldChar w:fldCharType="begin"/>
            </w:r>
            <w:r>
              <w:rPr>
                <w:noProof/>
                <w:webHidden/>
              </w:rPr>
              <w:instrText xml:space="preserve"> PAGEREF _Toc454973320 \h </w:instrText>
            </w:r>
            <w:r>
              <w:rPr>
                <w:noProof/>
                <w:webHidden/>
              </w:rPr>
            </w:r>
            <w:r>
              <w:rPr>
                <w:noProof/>
                <w:webHidden/>
              </w:rPr>
              <w:fldChar w:fldCharType="separate"/>
            </w:r>
            <w:r>
              <w:rPr>
                <w:noProof/>
                <w:webHidden/>
              </w:rPr>
              <w:t>26</w:t>
            </w:r>
            <w:r>
              <w:rPr>
                <w:noProof/>
                <w:webHidden/>
              </w:rPr>
              <w:fldChar w:fldCharType="end"/>
            </w:r>
          </w:hyperlink>
        </w:p>
        <w:p w14:paraId="7165086B" w14:textId="77777777" w:rsidR="007E5017" w:rsidRDefault="007E5017">
          <w:pPr>
            <w:pStyle w:val="TOC3"/>
            <w:tabs>
              <w:tab w:val="left" w:pos="1440"/>
            </w:tabs>
            <w:rPr>
              <w:rFonts w:asciiTheme="minorHAnsi" w:eastAsiaTheme="minorEastAsia" w:hAnsiTheme="minorHAnsi" w:cstheme="minorBidi"/>
              <w:noProof/>
              <w:sz w:val="22"/>
              <w:szCs w:val="22"/>
              <w:lang w:val="en-IN" w:eastAsia="en-IN"/>
            </w:rPr>
          </w:pPr>
          <w:hyperlink w:anchor="_Toc454973321" w:history="1">
            <w:r w:rsidRPr="00502C1F">
              <w:rPr>
                <w:rStyle w:val="Hyperlink"/>
                <w:rFonts w:cs="ArialMT"/>
                <w:noProof/>
              </w:rPr>
              <w:t>8.5.2</w:t>
            </w:r>
            <w:r>
              <w:rPr>
                <w:rFonts w:asciiTheme="minorHAnsi" w:eastAsiaTheme="minorEastAsia" w:hAnsiTheme="minorHAnsi" w:cstheme="minorBidi"/>
                <w:noProof/>
                <w:sz w:val="22"/>
                <w:szCs w:val="22"/>
                <w:lang w:val="en-IN" w:eastAsia="en-IN"/>
              </w:rPr>
              <w:tab/>
            </w:r>
            <w:r w:rsidRPr="00502C1F">
              <w:rPr>
                <w:rStyle w:val="Hyperlink"/>
                <w:noProof/>
              </w:rPr>
              <w:t>Cryptography</w:t>
            </w:r>
            <w:r>
              <w:rPr>
                <w:noProof/>
                <w:webHidden/>
              </w:rPr>
              <w:tab/>
            </w:r>
            <w:r>
              <w:rPr>
                <w:noProof/>
                <w:webHidden/>
              </w:rPr>
              <w:fldChar w:fldCharType="begin"/>
            </w:r>
            <w:r>
              <w:rPr>
                <w:noProof/>
                <w:webHidden/>
              </w:rPr>
              <w:instrText xml:space="preserve"> PAGEREF _Toc454973321 \h </w:instrText>
            </w:r>
            <w:r>
              <w:rPr>
                <w:noProof/>
                <w:webHidden/>
              </w:rPr>
            </w:r>
            <w:r>
              <w:rPr>
                <w:noProof/>
                <w:webHidden/>
              </w:rPr>
              <w:fldChar w:fldCharType="separate"/>
            </w:r>
            <w:r>
              <w:rPr>
                <w:noProof/>
                <w:webHidden/>
              </w:rPr>
              <w:t>26</w:t>
            </w:r>
            <w:r>
              <w:rPr>
                <w:noProof/>
                <w:webHidden/>
              </w:rPr>
              <w:fldChar w:fldCharType="end"/>
            </w:r>
          </w:hyperlink>
        </w:p>
        <w:p w14:paraId="4C00E04A" w14:textId="77777777" w:rsidR="007E5017" w:rsidRDefault="007E5017">
          <w:pPr>
            <w:pStyle w:val="TOC3"/>
            <w:tabs>
              <w:tab w:val="left" w:pos="1440"/>
            </w:tabs>
            <w:rPr>
              <w:rFonts w:asciiTheme="minorHAnsi" w:eastAsiaTheme="minorEastAsia" w:hAnsiTheme="minorHAnsi" w:cstheme="minorBidi"/>
              <w:noProof/>
              <w:sz w:val="22"/>
              <w:szCs w:val="22"/>
              <w:lang w:val="en-IN" w:eastAsia="en-IN"/>
            </w:rPr>
          </w:pPr>
          <w:hyperlink w:anchor="_Toc454973322" w:history="1">
            <w:r w:rsidRPr="00502C1F">
              <w:rPr>
                <w:rStyle w:val="Hyperlink"/>
                <w:rFonts w:cs="ArialMT"/>
                <w:noProof/>
              </w:rPr>
              <w:t>8.5.3</w:t>
            </w:r>
            <w:r>
              <w:rPr>
                <w:rFonts w:asciiTheme="minorHAnsi" w:eastAsiaTheme="minorEastAsia" w:hAnsiTheme="minorHAnsi" w:cstheme="minorBidi"/>
                <w:noProof/>
                <w:sz w:val="22"/>
                <w:szCs w:val="22"/>
                <w:lang w:val="en-IN" w:eastAsia="en-IN"/>
              </w:rPr>
              <w:tab/>
            </w:r>
            <w:r w:rsidRPr="00502C1F">
              <w:rPr>
                <w:rStyle w:val="Hyperlink"/>
                <w:noProof/>
              </w:rPr>
              <w:t>Secure communications</w:t>
            </w:r>
            <w:r>
              <w:rPr>
                <w:noProof/>
                <w:webHidden/>
              </w:rPr>
              <w:tab/>
            </w:r>
            <w:r>
              <w:rPr>
                <w:noProof/>
                <w:webHidden/>
              </w:rPr>
              <w:fldChar w:fldCharType="begin"/>
            </w:r>
            <w:r>
              <w:rPr>
                <w:noProof/>
                <w:webHidden/>
              </w:rPr>
              <w:instrText xml:space="preserve"> PAGEREF _Toc454973322 \h </w:instrText>
            </w:r>
            <w:r>
              <w:rPr>
                <w:noProof/>
                <w:webHidden/>
              </w:rPr>
            </w:r>
            <w:r>
              <w:rPr>
                <w:noProof/>
                <w:webHidden/>
              </w:rPr>
              <w:fldChar w:fldCharType="separate"/>
            </w:r>
            <w:r>
              <w:rPr>
                <w:noProof/>
                <w:webHidden/>
              </w:rPr>
              <w:t>26</w:t>
            </w:r>
            <w:r>
              <w:rPr>
                <w:noProof/>
                <w:webHidden/>
              </w:rPr>
              <w:fldChar w:fldCharType="end"/>
            </w:r>
          </w:hyperlink>
        </w:p>
        <w:p w14:paraId="58A9549E" w14:textId="77777777" w:rsidR="007E5017" w:rsidRDefault="007E5017">
          <w:pPr>
            <w:pStyle w:val="TOC3"/>
            <w:tabs>
              <w:tab w:val="left" w:pos="1440"/>
            </w:tabs>
            <w:rPr>
              <w:rFonts w:asciiTheme="minorHAnsi" w:eastAsiaTheme="minorEastAsia" w:hAnsiTheme="minorHAnsi" w:cstheme="minorBidi"/>
              <w:noProof/>
              <w:sz w:val="22"/>
              <w:szCs w:val="22"/>
              <w:lang w:val="en-IN" w:eastAsia="en-IN"/>
            </w:rPr>
          </w:pPr>
          <w:hyperlink w:anchor="_Toc454973323" w:history="1">
            <w:r w:rsidRPr="00502C1F">
              <w:rPr>
                <w:rStyle w:val="Hyperlink"/>
                <w:noProof/>
              </w:rPr>
              <w:t>8.5.4</w:t>
            </w:r>
            <w:r>
              <w:rPr>
                <w:rFonts w:asciiTheme="minorHAnsi" w:eastAsiaTheme="minorEastAsia" w:hAnsiTheme="minorHAnsi" w:cstheme="minorBidi"/>
                <w:noProof/>
                <w:sz w:val="22"/>
                <w:szCs w:val="22"/>
                <w:lang w:val="en-IN" w:eastAsia="en-IN"/>
              </w:rPr>
              <w:tab/>
            </w:r>
            <w:r w:rsidRPr="00502C1F">
              <w:rPr>
                <w:rStyle w:val="Hyperlink"/>
                <w:noProof/>
              </w:rPr>
              <w:t>Data confidentiality</w:t>
            </w:r>
            <w:r>
              <w:rPr>
                <w:noProof/>
                <w:webHidden/>
              </w:rPr>
              <w:tab/>
            </w:r>
            <w:r>
              <w:rPr>
                <w:noProof/>
                <w:webHidden/>
              </w:rPr>
              <w:fldChar w:fldCharType="begin"/>
            </w:r>
            <w:r>
              <w:rPr>
                <w:noProof/>
                <w:webHidden/>
              </w:rPr>
              <w:instrText xml:space="preserve"> PAGEREF _Toc454973323 \h </w:instrText>
            </w:r>
            <w:r>
              <w:rPr>
                <w:noProof/>
                <w:webHidden/>
              </w:rPr>
            </w:r>
            <w:r>
              <w:rPr>
                <w:noProof/>
                <w:webHidden/>
              </w:rPr>
              <w:fldChar w:fldCharType="separate"/>
            </w:r>
            <w:r>
              <w:rPr>
                <w:noProof/>
                <w:webHidden/>
              </w:rPr>
              <w:t>26</w:t>
            </w:r>
            <w:r>
              <w:rPr>
                <w:noProof/>
                <w:webHidden/>
              </w:rPr>
              <w:fldChar w:fldCharType="end"/>
            </w:r>
          </w:hyperlink>
        </w:p>
        <w:p w14:paraId="73201427" w14:textId="77777777" w:rsidR="007E5017" w:rsidRDefault="007E5017">
          <w:pPr>
            <w:pStyle w:val="TOC3"/>
            <w:tabs>
              <w:tab w:val="left" w:pos="1440"/>
            </w:tabs>
            <w:rPr>
              <w:rFonts w:asciiTheme="minorHAnsi" w:eastAsiaTheme="minorEastAsia" w:hAnsiTheme="minorHAnsi" w:cstheme="minorBidi"/>
              <w:noProof/>
              <w:sz w:val="22"/>
              <w:szCs w:val="22"/>
              <w:lang w:val="en-IN" w:eastAsia="en-IN"/>
            </w:rPr>
          </w:pPr>
          <w:hyperlink w:anchor="_Toc454973324" w:history="1">
            <w:r w:rsidRPr="00502C1F">
              <w:rPr>
                <w:rStyle w:val="Hyperlink"/>
                <w:noProof/>
              </w:rPr>
              <w:t>8.5.5</w:t>
            </w:r>
            <w:r>
              <w:rPr>
                <w:rFonts w:asciiTheme="minorHAnsi" w:eastAsiaTheme="minorEastAsia" w:hAnsiTheme="minorHAnsi" w:cstheme="minorBidi"/>
                <w:noProof/>
                <w:sz w:val="22"/>
                <w:szCs w:val="22"/>
                <w:lang w:val="en-IN" w:eastAsia="en-IN"/>
              </w:rPr>
              <w:tab/>
            </w:r>
            <w:r w:rsidRPr="00502C1F">
              <w:rPr>
                <w:rStyle w:val="Hyperlink"/>
                <w:noProof/>
              </w:rPr>
              <w:t>System Design and Architecture</w:t>
            </w:r>
            <w:r>
              <w:rPr>
                <w:noProof/>
                <w:webHidden/>
              </w:rPr>
              <w:tab/>
            </w:r>
            <w:r>
              <w:rPr>
                <w:noProof/>
                <w:webHidden/>
              </w:rPr>
              <w:fldChar w:fldCharType="begin"/>
            </w:r>
            <w:r>
              <w:rPr>
                <w:noProof/>
                <w:webHidden/>
              </w:rPr>
              <w:instrText xml:space="preserve"> PAGEREF _Toc454973324 \h </w:instrText>
            </w:r>
            <w:r>
              <w:rPr>
                <w:noProof/>
                <w:webHidden/>
              </w:rPr>
            </w:r>
            <w:r>
              <w:rPr>
                <w:noProof/>
                <w:webHidden/>
              </w:rPr>
              <w:fldChar w:fldCharType="separate"/>
            </w:r>
            <w:r>
              <w:rPr>
                <w:noProof/>
                <w:webHidden/>
              </w:rPr>
              <w:t>26</w:t>
            </w:r>
            <w:r>
              <w:rPr>
                <w:noProof/>
                <w:webHidden/>
              </w:rPr>
              <w:fldChar w:fldCharType="end"/>
            </w:r>
          </w:hyperlink>
        </w:p>
        <w:p w14:paraId="30B20572" w14:textId="77777777" w:rsidR="007E5017" w:rsidRDefault="007E5017">
          <w:pPr>
            <w:pStyle w:val="TOC3"/>
            <w:tabs>
              <w:tab w:val="left" w:pos="1440"/>
            </w:tabs>
            <w:rPr>
              <w:rFonts w:asciiTheme="minorHAnsi" w:eastAsiaTheme="minorEastAsia" w:hAnsiTheme="minorHAnsi" w:cstheme="minorBidi"/>
              <w:noProof/>
              <w:sz w:val="22"/>
              <w:szCs w:val="22"/>
              <w:lang w:val="en-IN" w:eastAsia="en-IN"/>
            </w:rPr>
          </w:pPr>
          <w:hyperlink w:anchor="_Toc454973325" w:history="1">
            <w:r w:rsidRPr="00502C1F">
              <w:rPr>
                <w:rStyle w:val="Hyperlink"/>
                <w:noProof/>
              </w:rPr>
              <w:t>8.5.6</w:t>
            </w:r>
            <w:r>
              <w:rPr>
                <w:rFonts w:asciiTheme="minorHAnsi" w:eastAsiaTheme="minorEastAsia" w:hAnsiTheme="minorHAnsi" w:cstheme="minorBidi"/>
                <w:noProof/>
                <w:sz w:val="22"/>
                <w:szCs w:val="22"/>
                <w:lang w:val="en-IN" w:eastAsia="en-IN"/>
              </w:rPr>
              <w:tab/>
            </w:r>
            <w:r w:rsidRPr="00502C1F">
              <w:rPr>
                <w:rStyle w:val="Hyperlink"/>
                <w:noProof/>
              </w:rPr>
              <w:t>System Configuration</w:t>
            </w:r>
            <w:r>
              <w:rPr>
                <w:noProof/>
                <w:webHidden/>
              </w:rPr>
              <w:tab/>
            </w:r>
            <w:r>
              <w:rPr>
                <w:noProof/>
                <w:webHidden/>
              </w:rPr>
              <w:fldChar w:fldCharType="begin"/>
            </w:r>
            <w:r>
              <w:rPr>
                <w:noProof/>
                <w:webHidden/>
              </w:rPr>
              <w:instrText xml:space="preserve"> PAGEREF _Toc454973325 \h </w:instrText>
            </w:r>
            <w:r>
              <w:rPr>
                <w:noProof/>
                <w:webHidden/>
              </w:rPr>
            </w:r>
            <w:r>
              <w:rPr>
                <w:noProof/>
                <w:webHidden/>
              </w:rPr>
              <w:fldChar w:fldCharType="separate"/>
            </w:r>
            <w:r>
              <w:rPr>
                <w:noProof/>
                <w:webHidden/>
              </w:rPr>
              <w:t>26</w:t>
            </w:r>
            <w:r>
              <w:rPr>
                <w:noProof/>
                <w:webHidden/>
              </w:rPr>
              <w:fldChar w:fldCharType="end"/>
            </w:r>
          </w:hyperlink>
        </w:p>
        <w:p w14:paraId="3887A1D5" w14:textId="77777777" w:rsidR="007E5017" w:rsidRDefault="007E5017">
          <w:pPr>
            <w:pStyle w:val="TOC3"/>
            <w:tabs>
              <w:tab w:val="left" w:pos="1440"/>
            </w:tabs>
            <w:rPr>
              <w:rFonts w:asciiTheme="minorHAnsi" w:eastAsiaTheme="minorEastAsia" w:hAnsiTheme="minorHAnsi" w:cstheme="minorBidi"/>
              <w:noProof/>
              <w:sz w:val="22"/>
              <w:szCs w:val="22"/>
              <w:lang w:val="en-IN" w:eastAsia="en-IN"/>
            </w:rPr>
          </w:pPr>
          <w:hyperlink w:anchor="_Toc454973326" w:history="1">
            <w:r w:rsidRPr="00502C1F">
              <w:rPr>
                <w:rStyle w:val="Hyperlink"/>
                <w:noProof/>
              </w:rPr>
              <w:t>8.5.7</w:t>
            </w:r>
            <w:r>
              <w:rPr>
                <w:rFonts w:asciiTheme="minorHAnsi" w:eastAsiaTheme="minorEastAsia" w:hAnsiTheme="minorHAnsi" w:cstheme="minorBidi"/>
                <w:noProof/>
                <w:sz w:val="22"/>
                <w:szCs w:val="22"/>
                <w:lang w:val="en-IN" w:eastAsia="en-IN"/>
              </w:rPr>
              <w:tab/>
            </w:r>
            <w:r w:rsidRPr="00502C1F">
              <w:rPr>
                <w:rStyle w:val="Hyperlink"/>
                <w:noProof/>
              </w:rPr>
              <w:t>Secure Development</w:t>
            </w:r>
            <w:r>
              <w:rPr>
                <w:noProof/>
                <w:webHidden/>
              </w:rPr>
              <w:tab/>
            </w:r>
            <w:r>
              <w:rPr>
                <w:noProof/>
                <w:webHidden/>
              </w:rPr>
              <w:fldChar w:fldCharType="begin"/>
            </w:r>
            <w:r>
              <w:rPr>
                <w:noProof/>
                <w:webHidden/>
              </w:rPr>
              <w:instrText xml:space="preserve"> PAGEREF _Toc454973326 \h </w:instrText>
            </w:r>
            <w:r>
              <w:rPr>
                <w:noProof/>
                <w:webHidden/>
              </w:rPr>
            </w:r>
            <w:r>
              <w:rPr>
                <w:noProof/>
                <w:webHidden/>
              </w:rPr>
              <w:fldChar w:fldCharType="separate"/>
            </w:r>
            <w:r>
              <w:rPr>
                <w:noProof/>
                <w:webHidden/>
              </w:rPr>
              <w:t>26</w:t>
            </w:r>
            <w:r>
              <w:rPr>
                <w:noProof/>
                <w:webHidden/>
              </w:rPr>
              <w:fldChar w:fldCharType="end"/>
            </w:r>
          </w:hyperlink>
        </w:p>
        <w:p w14:paraId="465843CB" w14:textId="77777777" w:rsidR="007E5017" w:rsidRDefault="007E5017">
          <w:pPr>
            <w:pStyle w:val="TOC1"/>
            <w:rPr>
              <w:rFonts w:asciiTheme="minorHAnsi" w:eastAsiaTheme="minorEastAsia" w:hAnsiTheme="minorHAnsi" w:cstheme="minorBidi"/>
              <w:sz w:val="22"/>
              <w:szCs w:val="22"/>
              <w:lang w:val="en-IN" w:eastAsia="en-IN"/>
            </w:rPr>
          </w:pPr>
          <w:hyperlink w:anchor="_Toc454973327" w:history="1">
            <w:r w:rsidRPr="00502C1F">
              <w:rPr>
                <w:rStyle w:val="Hyperlink"/>
              </w:rPr>
              <w:t>9</w:t>
            </w:r>
            <w:r>
              <w:rPr>
                <w:rFonts w:asciiTheme="minorHAnsi" w:eastAsiaTheme="minorEastAsia" w:hAnsiTheme="minorHAnsi" w:cstheme="minorBidi"/>
                <w:sz w:val="22"/>
                <w:szCs w:val="22"/>
                <w:lang w:val="en-IN" w:eastAsia="en-IN"/>
              </w:rPr>
              <w:tab/>
            </w:r>
            <w:r w:rsidRPr="00502C1F">
              <w:rPr>
                <w:rStyle w:val="Hyperlink"/>
              </w:rPr>
              <w:t>Performance and Robustness</w:t>
            </w:r>
            <w:r>
              <w:rPr>
                <w:webHidden/>
              </w:rPr>
              <w:tab/>
            </w:r>
            <w:r>
              <w:rPr>
                <w:webHidden/>
              </w:rPr>
              <w:fldChar w:fldCharType="begin"/>
            </w:r>
            <w:r>
              <w:rPr>
                <w:webHidden/>
              </w:rPr>
              <w:instrText xml:space="preserve"> PAGEREF _Toc454973327 \h </w:instrText>
            </w:r>
            <w:r>
              <w:rPr>
                <w:webHidden/>
              </w:rPr>
            </w:r>
            <w:r>
              <w:rPr>
                <w:webHidden/>
              </w:rPr>
              <w:fldChar w:fldCharType="separate"/>
            </w:r>
            <w:r>
              <w:rPr>
                <w:webHidden/>
              </w:rPr>
              <w:t>28</w:t>
            </w:r>
            <w:r>
              <w:rPr>
                <w:webHidden/>
              </w:rPr>
              <w:fldChar w:fldCharType="end"/>
            </w:r>
          </w:hyperlink>
        </w:p>
        <w:p w14:paraId="432D8D4D" w14:textId="77777777" w:rsidR="007E5017" w:rsidRDefault="007E5017">
          <w:pPr>
            <w:pStyle w:val="TOC2"/>
            <w:rPr>
              <w:rFonts w:asciiTheme="minorHAnsi" w:eastAsiaTheme="minorEastAsia" w:hAnsiTheme="minorHAnsi" w:cstheme="minorBidi"/>
              <w:color w:val="auto"/>
              <w:sz w:val="22"/>
              <w:szCs w:val="22"/>
              <w:lang w:val="en-IN" w:eastAsia="en-IN"/>
            </w:rPr>
          </w:pPr>
          <w:hyperlink w:anchor="_Toc454973328" w:history="1">
            <w:r w:rsidRPr="00502C1F">
              <w:rPr>
                <w:rStyle w:val="Hyperlink"/>
              </w:rPr>
              <w:t>9.1</w:t>
            </w:r>
            <w:r>
              <w:rPr>
                <w:rFonts w:asciiTheme="minorHAnsi" w:eastAsiaTheme="minorEastAsia" w:hAnsiTheme="minorHAnsi" w:cstheme="minorBidi"/>
                <w:color w:val="auto"/>
                <w:sz w:val="22"/>
                <w:szCs w:val="22"/>
                <w:lang w:val="en-IN" w:eastAsia="en-IN"/>
              </w:rPr>
              <w:tab/>
            </w:r>
            <w:r w:rsidRPr="00502C1F">
              <w:rPr>
                <w:rStyle w:val="Hyperlink"/>
              </w:rPr>
              <w:t>Memory Management</w:t>
            </w:r>
            <w:r>
              <w:rPr>
                <w:webHidden/>
              </w:rPr>
              <w:tab/>
            </w:r>
            <w:r>
              <w:rPr>
                <w:webHidden/>
              </w:rPr>
              <w:fldChar w:fldCharType="begin"/>
            </w:r>
            <w:r>
              <w:rPr>
                <w:webHidden/>
              </w:rPr>
              <w:instrText xml:space="preserve"> PAGEREF _Toc454973328 \h </w:instrText>
            </w:r>
            <w:r>
              <w:rPr>
                <w:webHidden/>
              </w:rPr>
            </w:r>
            <w:r>
              <w:rPr>
                <w:webHidden/>
              </w:rPr>
              <w:fldChar w:fldCharType="separate"/>
            </w:r>
            <w:r>
              <w:rPr>
                <w:webHidden/>
              </w:rPr>
              <w:t>28</w:t>
            </w:r>
            <w:r>
              <w:rPr>
                <w:webHidden/>
              </w:rPr>
              <w:fldChar w:fldCharType="end"/>
            </w:r>
          </w:hyperlink>
        </w:p>
        <w:p w14:paraId="4592928C" w14:textId="77777777" w:rsidR="007E5017" w:rsidRDefault="007E5017">
          <w:pPr>
            <w:pStyle w:val="TOC2"/>
            <w:rPr>
              <w:rFonts w:asciiTheme="minorHAnsi" w:eastAsiaTheme="minorEastAsia" w:hAnsiTheme="minorHAnsi" w:cstheme="minorBidi"/>
              <w:color w:val="auto"/>
              <w:sz w:val="22"/>
              <w:szCs w:val="22"/>
              <w:lang w:val="en-IN" w:eastAsia="en-IN"/>
            </w:rPr>
          </w:pPr>
          <w:hyperlink w:anchor="_Toc454973329" w:history="1">
            <w:r w:rsidRPr="00502C1F">
              <w:rPr>
                <w:rStyle w:val="Hyperlink"/>
              </w:rPr>
              <w:t>9.2</w:t>
            </w:r>
            <w:r>
              <w:rPr>
                <w:rFonts w:asciiTheme="minorHAnsi" w:eastAsiaTheme="minorEastAsia" w:hAnsiTheme="minorHAnsi" w:cstheme="minorBidi"/>
                <w:color w:val="auto"/>
                <w:sz w:val="22"/>
                <w:szCs w:val="22"/>
                <w:lang w:val="en-IN" w:eastAsia="en-IN"/>
              </w:rPr>
              <w:tab/>
            </w:r>
            <w:r w:rsidRPr="00502C1F">
              <w:rPr>
                <w:rStyle w:val="Hyperlink"/>
              </w:rPr>
              <w:t>Processes and threads</w:t>
            </w:r>
            <w:r>
              <w:rPr>
                <w:webHidden/>
              </w:rPr>
              <w:tab/>
            </w:r>
            <w:r>
              <w:rPr>
                <w:webHidden/>
              </w:rPr>
              <w:fldChar w:fldCharType="begin"/>
            </w:r>
            <w:r>
              <w:rPr>
                <w:webHidden/>
              </w:rPr>
              <w:instrText xml:space="preserve"> PAGEREF _Toc454973329 \h </w:instrText>
            </w:r>
            <w:r>
              <w:rPr>
                <w:webHidden/>
              </w:rPr>
            </w:r>
            <w:r>
              <w:rPr>
                <w:webHidden/>
              </w:rPr>
              <w:fldChar w:fldCharType="separate"/>
            </w:r>
            <w:r>
              <w:rPr>
                <w:webHidden/>
              </w:rPr>
              <w:t>28</w:t>
            </w:r>
            <w:r>
              <w:rPr>
                <w:webHidden/>
              </w:rPr>
              <w:fldChar w:fldCharType="end"/>
            </w:r>
          </w:hyperlink>
        </w:p>
        <w:p w14:paraId="230CDAF4" w14:textId="77777777" w:rsidR="007E5017" w:rsidRDefault="007E5017">
          <w:pPr>
            <w:pStyle w:val="TOC2"/>
            <w:rPr>
              <w:rFonts w:asciiTheme="minorHAnsi" w:eastAsiaTheme="minorEastAsia" w:hAnsiTheme="minorHAnsi" w:cstheme="minorBidi"/>
              <w:color w:val="auto"/>
              <w:sz w:val="22"/>
              <w:szCs w:val="22"/>
              <w:lang w:val="en-IN" w:eastAsia="en-IN"/>
            </w:rPr>
          </w:pPr>
          <w:hyperlink w:anchor="_Toc454973330" w:history="1">
            <w:r w:rsidRPr="00502C1F">
              <w:rPr>
                <w:rStyle w:val="Hyperlink"/>
              </w:rPr>
              <w:t>9.3</w:t>
            </w:r>
            <w:r>
              <w:rPr>
                <w:rFonts w:asciiTheme="minorHAnsi" w:eastAsiaTheme="minorEastAsia" w:hAnsiTheme="minorHAnsi" w:cstheme="minorBidi"/>
                <w:color w:val="auto"/>
                <w:sz w:val="22"/>
                <w:szCs w:val="22"/>
                <w:lang w:val="en-IN" w:eastAsia="en-IN"/>
              </w:rPr>
              <w:tab/>
            </w:r>
            <w:r w:rsidRPr="00502C1F">
              <w:rPr>
                <w:rStyle w:val="Hyperlink"/>
              </w:rPr>
              <w:t>Concurrency</w:t>
            </w:r>
            <w:r>
              <w:rPr>
                <w:webHidden/>
              </w:rPr>
              <w:tab/>
            </w:r>
            <w:r>
              <w:rPr>
                <w:webHidden/>
              </w:rPr>
              <w:fldChar w:fldCharType="begin"/>
            </w:r>
            <w:r>
              <w:rPr>
                <w:webHidden/>
              </w:rPr>
              <w:instrText xml:space="preserve"> PAGEREF _Toc454973330 \h </w:instrText>
            </w:r>
            <w:r>
              <w:rPr>
                <w:webHidden/>
              </w:rPr>
            </w:r>
            <w:r>
              <w:rPr>
                <w:webHidden/>
              </w:rPr>
              <w:fldChar w:fldCharType="separate"/>
            </w:r>
            <w:r>
              <w:rPr>
                <w:webHidden/>
              </w:rPr>
              <w:t>28</w:t>
            </w:r>
            <w:r>
              <w:rPr>
                <w:webHidden/>
              </w:rPr>
              <w:fldChar w:fldCharType="end"/>
            </w:r>
          </w:hyperlink>
        </w:p>
        <w:p w14:paraId="3F38912A" w14:textId="77777777" w:rsidR="007E5017" w:rsidRDefault="007E5017">
          <w:pPr>
            <w:pStyle w:val="TOC2"/>
            <w:rPr>
              <w:rFonts w:asciiTheme="minorHAnsi" w:eastAsiaTheme="minorEastAsia" w:hAnsiTheme="minorHAnsi" w:cstheme="minorBidi"/>
              <w:color w:val="auto"/>
              <w:sz w:val="22"/>
              <w:szCs w:val="22"/>
              <w:lang w:val="en-IN" w:eastAsia="en-IN"/>
            </w:rPr>
          </w:pPr>
          <w:hyperlink w:anchor="_Toc454973331" w:history="1">
            <w:r w:rsidRPr="00502C1F">
              <w:rPr>
                <w:rStyle w:val="Hyperlink"/>
              </w:rPr>
              <w:t>9.4</w:t>
            </w:r>
            <w:r>
              <w:rPr>
                <w:rFonts w:asciiTheme="minorHAnsi" w:eastAsiaTheme="minorEastAsia" w:hAnsiTheme="minorHAnsi" w:cstheme="minorBidi"/>
                <w:color w:val="auto"/>
                <w:sz w:val="22"/>
                <w:szCs w:val="22"/>
                <w:lang w:val="en-IN" w:eastAsia="en-IN"/>
              </w:rPr>
              <w:tab/>
            </w:r>
            <w:r w:rsidRPr="00502C1F">
              <w:rPr>
                <w:rStyle w:val="Hyperlink"/>
              </w:rPr>
              <w:t>Transactions</w:t>
            </w:r>
            <w:r>
              <w:rPr>
                <w:webHidden/>
              </w:rPr>
              <w:tab/>
            </w:r>
            <w:r>
              <w:rPr>
                <w:webHidden/>
              </w:rPr>
              <w:fldChar w:fldCharType="begin"/>
            </w:r>
            <w:r>
              <w:rPr>
                <w:webHidden/>
              </w:rPr>
              <w:instrText xml:space="preserve"> PAGEREF _Toc454973331 \h </w:instrText>
            </w:r>
            <w:r>
              <w:rPr>
                <w:webHidden/>
              </w:rPr>
            </w:r>
            <w:r>
              <w:rPr>
                <w:webHidden/>
              </w:rPr>
              <w:fldChar w:fldCharType="separate"/>
            </w:r>
            <w:r>
              <w:rPr>
                <w:webHidden/>
              </w:rPr>
              <w:t>28</w:t>
            </w:r>
            <w:r>
              <w:rPr>
                <w:webHidden/>
              </w:rPr>
              <w:fldChar w:fldCharType="end"/>
            </w:r>
          </w:hyperlink>
        </w:p>
        <w:p w14:paraId="7825DFE1" w14:textId="77777777" w:rsidR="007E5017" w:rsidRDefault="007E5017">
          <w:pPr>
            <w:pStyle w:val="TOC2"/>
            <w:rPr>
              <w:rFonts w:asciiTheme="minorHAnsi" w:eastAsiaTheme="minorEastAsia" w:hAnsiTheme="minorHAnsi" w:cstheme="minorBidi"/>
              <w:color w:val="auto"/>
              <w:sz w:val="22"/>
              <w:szCs w:val="22"/>
              <w:lang w:val="en-IN" w:eastAsia="en-IN"/>
            </w:rPr>
          </w:pPr>
          <w:hyperlink w:anchor="_Toc454973332" w:history="1">
            <w:r w:rsidRPr="00502C1F">
              <w:rPr>
                <w:rStyle w:val="Hyperlink"/>
              </w:rPr>
              <w:t>9.5</w:t>
            </w:r>
            <w:r>
              <w:rPr>
                <w:rFonts w:asciiTheme="minorHAnsi" w:eastAsiaTheme="minorEastAsia" w:hAnsiTheme="minorHAnsi" w:cstheme="minorBidi"/>
                <w:color w:val="auto"/>
                <w:sz w:val="22"/>
                <w:szCs w:val="22"/>
                <w:lang w:val="en-IN" w:eastAsia="en-IN"/>
              </w:rPr>
              <w:tab/>
            </w:r>
            <w:r w:rsidRPr="00502C1F">
              <w:rPr>
                <w:rStyle w:val="Hyperlink"/>
              </w:rPr>
              <w:t>Exception/Error handling</w:t>
            </w:r>
            <w:r>
              <w:rPr>
                <w:webHidden/>
              </w:rPr>
              <w:tab/>
            </w:r>
            <w:r>
              <w:rPr>
                <w:webHidden/>
              </w:rPr>
              <w:fldChar w:fldCharType="begin"/>
            </w:r>
            <w:r>
              <w:rPr>
                <w:webHidden/>
              </w:rPr>
              <w:instrText xml:space="preserve"> PAGEREF _Toc454973332 \h </w:instrText>
            </w:r>
            <w:r>
              <w:rPr>
                <w:webHidden/>
              </w:rPr>
            </w:r>
            <w:r>
              <w:rPr>
                <w:webHidden/>
              </w:rPr>
              <w:fldChar w:fldCharType="separate"/>
            </w:r>
            <w:r>
              <w:rPr>
                <w:webHidden/>
              </w:rPr>
              <w:t>28</w:t>
            </w:r>
            <w:r>
              <w:rPr>
                <w:webHidden/>
              </w:rPr>
              <w:fldChar w:fldCharType="end"/>
            </w:r>
          </w:hyperlink>
        </w:p>
        <w:p w14:paraId="600AC2F5" w14:textId="77777777" w:rsidR="007E5017" w:rsidRDefault="007E5017">
          <w:pPr>
            <w:pStyle w:val="TOC2"/>
            <w:rPr>
              <w:rFonts w:asciiTheme="minorHAnsi" w:eastAsiaTheme="minorEastAsia" w:hAnsiTheme="minorHAnsi" w:cstheme="minorBidi"/>
              <w:color w:val="auto"/>
              <w:sz w:val="22"/>
              <w:szCs w:val="22"/>
              <w:lang w:val="en-IN" w:eastAsia="en-IN"/>
            </w:rPr>
          </w:pPr>
          <w:hyperlink w:anchor="_Toc454973333" w:history="1">
            <w:r w:rsidRPr="00502C1F">
              <w:rPr>
                <w:rStyle w:val="Hyperlink"/>
              </w:rPr>
              <w:t>9.6</w:t>
            </w:r>
            <w:r>
              <w:rPr>
                <w:rFonts w:asciiTheme="minorHAnsi" w:eastAsiaTheme="minorEastAsia" w:hAnsiTheme="minorHAnsi" w:cstheme="minorBidi"/>
                <w:color w:val="auto"/>
                <w:sz w:val="22"/>
                <w:szCs w:val="22"/>
                <w:lang w:val="en-IN" w:eastAsia="en-IN"/>
              </w:rPr>
              <w:tab/>
            </w:r>
            <w:r w:rsidRPr="00502C1F">
              <w:rPr>
                <w:rStyle w:val="Hyperlink"/>
              </w:rPr>
              <w:t>Localization/Internationalization</w:t>
            </w:r>
            <w:r>
              <w:rPr>
                <w:webHidden/>
              </w:rPr>
              <w:tab/>
            </w:r>
            <w:r>
              <w:rPr>
                <w:webHidden/>
              </w:rPr>
              <w:fldChar w:fldCharType="begin"/>
            </w:r>
            <w:r>
              <w:rPr>
                <w:webHidden/>
              </w:rPr>
              <w:instrText xml:space="preserve"> PAGEREF _Toc454973333 \h </w:instrText>
            </w:r>
            <w:r>
              <w:rPr>
                <w:webHidden/>
              </w:rPr>
            </w:r>
            <w:r>
              <w:rPr>
                <w:webHidden/>
              </w:rPr>
              <w:fldChar w:fldCharType="separate"/>
            </w:r>
            <w:r>
              <w:rPr>
                <w:webHidden/>
              </w:rPr>
              <w:t>28</w:t>
            </w:r>
            <w:r>
              <w:rPr>
                <w:webHidden/>
              </w:rPr>
              <w:fldChar w:fldCharType="end"/>
            </w:r>
          </w:hyperlink>
        </w:p>
        <w:p w14:paraId="17E61363" w14:textId="77777777" w:rsidR="007E5017" w:rsidRDefault="007E5017">
          <w:pPr>
            <w:pStyle w:val="TOC2"/>
            <w:rPr>
              <w:rFonts w:asciiTheme="minorHAnsi" w:eastAsiaTheme="minorEastAsia" w:hAnsiTheme="minorHAnsi" w:cstheme="minorBidi"/>
              <w:color w:val="auto"/>
              <w:sz w:val="22"/>
              <w:szCs w:val="22"/>
              <w:lang w:val="en-IN" w:eastAsia="en-IN"/>
            </w:rPr>
          </w:pPr>
          <w:hyperlink w:anchor="_Toc454973334" w:history="1">
            <w:r w:rsidRPr="00502C1F">
              <w:rPr>
                <w:rStyle w:val="Hyperlink"/>
              </w:rPr>
              <w:t>9.7</w:t>
            </w:r>
            <w:r>
              <w:rPr>
                <w:rFonts w:asciiTheme="minorHAnsi" w:eastAsiaTheme="minorEastAsia" w:hAnsiTheme="minorHAnsi" w:cstheme="minorBidi"/>
                <w:color w:val="auto"/>
                <w:sz w:val="22"/>
                <w:szCs w:val="22"/>
                <w:lang w:val="en-IN" w:eastAsia="en-IN"/>
              </w:rPr>
              <w:tab/>
            </w:r>
            <w:r w:rsidRPr="00502C1F">
              <w:rPr>
                <w:rStyle w:val="Hyperlink"/>
              </w:rPr>
              <w:t>Benchmarking</w:t>
            </w:r>
            <w:r>
              <w:rPr>
                <w:webHidden/>
              </w:rPr>
              <w:tab/>
            </w:r>
            <w:r>
              <w:rPr>
                <w:webHidden/>
              </w:rPr>
              <w:fldChar w:fldCharType="begin"/>
            </w:r>
            <w:r>
              <w:rPr>
                <w:webHidden/>
              </w:rPr>
              <w:instrText xml:space="preserve"> PAGEREF _Toc454973334 \h </w:instrText>
            </w:r>
            <w:r>
              <w:rPr>
                <w:webHidden/>
              </w:rPr>
            </w:r>
            <w:r>
              <w:rPr>
                <w:webHidden/>
              </w:rPr>
              <w:fldChar w:fldCharType="separate"/>
            </w:r>
            <w:r>
              <w:rPr>
                <w:webHidden/>
              </w:rPr>
              <w:t>28</w:t>
            </w:r>
            <w:r>
              <w:rPr>
                <w:webHidden/>
              </w:rPr>
              <w:fldChar w:fldCharType="end"/>
            </w:r>
          </w:hyperlink>
        </w:p>
        <w:p w14:paraId="70828365" w14:textId="77777777" w:rsidR="007E5017" w:rsidRDefault="007E5017">
          <w:pPr>
            <w:pStyle w:val="TOC1"/>
            <w:rPr>
              <w:rFonts w:asciiTheme="minorHAnsi" w:eastAsiaTheme="minorEastAsia" w:hAnsiTheme="minorHAnsi" w:cstheme="minorBidi"/>
              <w:sz w:val="22"/>
              <w:szCs w:val="22"/>
              <w:lang w:val="en-IN" w:eastAsia="en-IN"/>
            </w:rPr>
          </w:pPr>
          <w:hyperlink w:anchor="_Toc454973335" w:history="1">
            <w:r w:rsidRPr="00502C1F">
              <w:rPr>
                <w:rStyle w:val="Hyperlink"/>
              </w:rPr>
              <w:t>10</w:t>
            </w:r>
            <w:r>
              <w:rPr>
                <w:rFonts w:asciiTheme="minorHAnsi" w:eastAsiaTheme="minorEastAsia" w:hAnsiTheme="minorHAnsi" w:cstheme="minorBidi"/>
                <w:sz w:val="22"/>
                <w:szCs w:val="22"/>
                <w:lang w:val="en-IN" w:eastAsia="en-IN"/>
              </w:rPr>
              <w:tab/>
            </w:r>
            <w:r w:rsidRPr="00502C1F">
              <w:rPr>
                <w:rStyle w:val="Hyperlink"/>
              </w:rPr>
              <w:t>Configuration Management</w:t>
            </w:r>
            <w:r>
              <w:rPr>
                <w:webHidden/>
              </w:rPr>
              <w:tab/>
            </w:r>
            <w:r>
              <w:rPr>
                <w:webHidden/>
              </w:rPr>
              <w:fldChar w:fldCharType="begin"/>
            </w:r>
            <w:r>
              <w:rPr>
                <w:webHidden/>
              </w:rPr>
              <w:instrText xml:space="preserve"> PAGEREF _Toc454973335 \h </w:instrText>
            </w:r>
            <w:r>
              <w:rPr>
                <w:webHidden/>
              </w:rPr>
            </w:r>
            <w:r>
              <w:rPr>
                <w:webHidden/>
              </w:rPr>
              <w:fldChar w:fldCharType="separate"/>
            </w:r>
            <w:r>
              <w:rPr>
                <w:webHidden/>
              </w:rPr>
              <w:t>29</w:t>
            </w:r>
            <w:r>
              <w:rPr>
                <w:webHidden/>
              </w:rPr>
              <w:fldChar w:fldCharType="end"/>
            </w:r>
          </w:hyperlink>
        </w:p>
        <w:p w14:paraId="59F7B000" w14:textId="77777777" w:rsidR="007E5017" w:rsidRDefault="007E5017">
          <w:pPr>
            <w:pStyle w:val="TOC2"/>
            <w:rPr>
              <w:rFonts w:asciiTheme="minorHAnsi" w:eastAsiaTheme="minorEastAsia" w:hAnsiTheme="minorHAnsi" w:cstheme="minorBidi"/>
              <w:color w:val="auto"/>
              <w:sz w:val="22"/>
              <w:szCs w:val="22"/>
              <w:lang w:val="en-IN" w:eastAsia="en-IN"/>
            </w:rPr>
          </w:pPr>
          <w:hyperlink w:anchor="_Toc454973336" w:history="1">
            <w:r w:rsidRPr="00502C1F">
              <w:rPr>
                <w:rStyle w:val="Hyperlink"/>
              </w:rPr>
              <w:t>10.1</w:t>
            </w:r>
            <w:r>
              <w:rPr>
                <w:rFonts w:asciiTheme="minorHAnsi" w:eastAsiaTheme="minorEastAsia" w:hAnsiTheme="minorHAnsi" w:cstheme="minorBidi"/>
                <w:color w:val="auto"/>
                <w:sz w:val="22"/>
                <w:szCs w:val="22"/>
                <w:lang w:val="en-IN" w:eastAsia="en-IN"/>
              </w:rPr>
              <w:tab/>
            </w:r>
            <w:r w:rsidRPr="00502C1F">
              <w:rPr>
                <w:rStyle w:val="Hyperlink"/>
              </w:rPr>
              <w:t>Source Control</w:t>
            </w:r>
            <w:r>
              <w:rPr>
                <w:webHidden/>
              </w:rPr>
              <w:tab/>
            </w:r>
            <w:r>
              <w:rPr>
                <w:webHidden/>
              </w:rPr>
              <w:fldChar w:fldCharType="begin"/>
            </w:r>
            <w:r>
              <w:rPr>
                <w:webHidden/>
              </w:rPr>
              <w:instrText xml:space="preserve"> PAGEREF _Toc454973336 \h </w:instrText>
            </w:r>
            <w:r>
              <w:rPr>
                <w:webHidden/>
              </w:rPr>
            </w:r>
            <w:r>
              <w:rPr>
                <w:webHidden/>
              </w:rPr>
              <w:fldChar w:fldCharType="separate"/>
            </w:r>
            <w:r>
              <w:rPr>
                <w:webHidden/>
              </w:rPr>
              <w:t>29</w:t>
            </w:r>
            <w:r>
              <w:rPr>
                <w:webHidden/>
              </w:rPr>
              <w:fldChar w:fldCharType="end"/>
            </w:r>
          </w:hyperlink>
        </w:p>
        <w:p w14:paraId="0E27E903" w14:textId="77777777" w:rsidR="007E5017" w:rsidRDefault="007E5017">
          <w:pPr>
            <w:pStyle w:val="TOC2"/>
            <w:rPr>
              <w:rFonts w:asciiTheme="minorHAnsi" w:eastAsiaTheme="minorEastAsia" w:hAnsiTheme="minorHAnsi" w:cstheme="minorBidi"/>
              <w:color w:val="auto"/>
              <w:sz w:val="22"/>
              <w:szCs w:val="22"/>
              <w:lang w:val="en-IN" w:eastAsia="en-IN"/>
            </w:rPr>
          </w:pPr>
          <w:hyperlink w:anchor="_Toc454973337" w:history="1">
            <w:r w:rsidRPr="00502C1F">
              <w:rPr>
                <w:rStyle w:val="Hyperlink"/>
              </w:rPr>
              <w:t>10.2</w:t>
            </w:r>
            <w:r>
              <w:rPr>
                <w:rFonts w:asciiTheme="minorHAnsi" w:eastAsiaTheme="minorEastAsia" w:hAnsiTheme="minorHAnsi" w:cstheme="minorBidi"/>
                <w:color w:val="auto"/>
                <w:sz w:val="22"/>
                <w:szCs w:val="22"/>
                <w:lang w:val="en-IN" w:eastAsia="en-IN"/>
              </w:rPr>
              <w:tab/>
            </w:r>
            <w:r w:rsidRPr="00502C1F">
              <w:rPr>
                <w:rStyle w:val="Hyperlink"/>
              </w:rPr>
              <w:t>Configuration Files</w:t>
            </w:r>
            <w:r>
              <w:rPr>
                <w:webHidden/>
              </w:rPr>
              <w:tab/>
            </w:r>
            <w:r>
              <w:rPr>
                <w:webHidden/>
              </w:rPr>
              <w:fldChar w:fldCharType="begin"/>
            </w:r>
            <w:r>
              <w:rPr>
                <w:webHidden/>
              </w:rPr>
              <w:instrText xml:space="preserve"> PAGEREF _Toc454973337 \h </w:instrText>
            </w:r>
            <w:r>
              <w:rPr>
                <w:webHidden/>
              </w:rPr>
            </w:r>
            <w:r>
              <w:rPr>
                <w:webHidden/>
              </w:rPr>
              <w:fldChar w:fldCharType="separate"/>
            </w:r>
            <w:r>
              <w:rPr>
                <w:webHidden/>
              </w:rPr>
              <w:t>29</w:t>
            </w:r>
            <w:r>
              <w:rPr>
                <w:webHidden/>
              </w:rPr>
              <w:fldChar w:fldCharType="end"/>
            </w:r>
          </w:hyperlink>
        </w:p>
        <w:p w14:paraId="2C22D8FB" w14:textId="77777777" w:rsidR="007E5017" w:rsidRDefault="007E5017">
          <w:pPr>
            <w:pStyle w:val="TOC2"/>
            <w:rPr>
              <w:rFonts w:asciiTheme="minorHAnsi" w:eastAsiaTheme="minorEastAsia" w:hAnsiTheme="minorHAnsi" w:cstheme="minorBidi"/>
              <w:color w:val="auto"/>
              <w:sz w:val="22"/>
              <w:szCs w:val="22"/>
              <w:lang w:val="en-IN" w:eastAsia="en-IN"/>
            </w:rPr>
          </w:pPr>
          <w:hyperlink w:anchor="_Toc454973338" w:history="1">
            <w:r w:rsidRPr="00502C1F">
              <w:rPr>
                <w:rStyle w:val="Hyperlink"/>
              </w:rPr>
              <w:t>10.3</w:t>
            </w:r>
            <w:r>
              <w:rPr>
                <w:rFonts w:asciiTheme="minorHAnsi" w:eastAsiaTheme="minorEastAsia" w:hAnsiTheme="minorHAnsi" w:cstheme="minorBidi"/>
                <w:color w:val="auto"/>
                <w:sz w:val="22"/>
                <w:szCs w:val="22"/>
                <w:lang w:val="en-IN" w:eastAsia="en-IN"/>
              </w:rPr>
              <w:tab/>
            </w:r>
            <w:r w:rsidRPr="00502C1F">
              <w:rPr>
                <w:rStyle w:val="Hyperlink"/>
              </w:rPr>
              <w:t>Initial Configuration</w:t>
            </w:r>
            <w:r>
              <w:rPr>
                <w:webHidden/>
              </w:rPr>
              <w:tab/>
            </w:r>
            <w:r>
              <w:rPr>
                <w:webHidden/>
              </w:rPr>
              <w:fldChar w:fldCharType="begin"/>
            </w:r>
            <w:r>
              <w:rPr>
                <w:webHidden/>
              </w:rPr>
              <w:instrText xml:space="preserve"> PAGEREF _Toc454973338 \h </w:instrText>
            </w:r>
            <w:r>
              <w:rPr>
                <w:webHidden/>
              </w:rPr>
            </w:r>
            <w:r>
              <w:rPr>
                <w:webHidden/>
              </w:rPr>
              <w:fldChar w:fldCharType="separate"/>
            </w:r>
            <w:r>
              <w:rPr>
                <w:webHidden/>
              </w:rPr>
              <w:t>29</w:t>
            </w:r>
            <w:r>
              <w:rPr>
                <w:webHidden/>
              </w:rPr>
              <w:fldChar w:fldCharType="end"/>
            </w:r>
          </w:hyperlink>
        </w:p>
        <w:p w14:paraId="4FEAD433" w14:textId="77777777" w:rsidR="007E5017" w:rsidRDefault="007E5017">
          <w:pPr>
            <w:pStyle w:val="TOC3"/>
            <w:tabs>
              <w:tab w:val="left" w:pos="3240"/>
            </w:tabs>
            <w:rPr>
              <w:rFonts w:asciiTheme="minorHAnsi" w:eastAsiaTheme="minorEastAsia" w:hAnsiTheme="minorHAnsi" w:cstheme="minorBidi"/>
              <w:noProof/>
              <w:sz w:val="22"/>
              <w:szCs w:val="22"/>
              <w:lang w:val="en-IN" w:eastAsia="en-IN"/>
            </w:rPr>
          </w:pPr>
          <w:hyperlink w:anchor="_Toc454973339" w:history="1">
            <w:r w:rsidRPr="00502C1F">
              <w:rPr>
                <w:rStyle w:val="Hyperlink"/>
                <w:noProof/>
              </w:rPr>
              <w:t>10.3.1</w:t>
            </w:r>
            <w:r>
              <w:rPr>
                <w:rFonts w:asciiTheme="minorHAnsi" w:eastAsiaTheme="minorEastAsia" w:hAnsiTheme="minorHAnsi" w:cstheme="minorBidi"/>
                <w:noProof/>
                <w:sz w:val="22"/>
                <w:szCs w:val="22"/>
                <w:lang w:val="en-IN" w:eastAsia="en-IN"/>
              </w:rPr>
              <w:tab/>
            </w:r>
            <w:r w:rsidRPr="00502C1F">
              <w:rPr>
                <w:rStyle w:val="Hyperlink"/>
                <w:noProof/>
              </w:rPr>
              <w:t>Initial Packing of the Application</w:t>
            </w:r>
            <w:r>
              <w:rPr>
                <w:noProof/>
                <w:webHidden/>
              </w:rPr>
              <w:tab/>
            </w:r>
            <w:r>
              <w:rPr>
                <w:noProof/>
                <w:webHidden/>
              </w:rPr>
              <w:fldChar w:fldCharType="begin"/>
            </w:r>
            <w:r>
              <w:rPr>
                <w:noProof/>
                <w:webHidden/>
              </w:rPr>
              <w:instrText xml:space="preserve"> PAGEREF _Toc454973339 \h </w:instrText>
            </w:r>
            <w:r>
              <w:rPr>
                <w:noProof/>
                <w:webHidden/>
              </w:rPr>
            </w:r>
            <w:r>
              <w:rPr>
                <w:noProof/>
                <w:webHidden/>
              </w:rPr>
              <w:fldChar w:fldCharType="separate"/>
            </w:r>
            <w:r>
              <w:rPr>
                <w:noProof/>
                <w:webHidden/>
              </w:rPr>
              <w:t>29</w:t>
            </w:r>
            <w:r>
              <w:rPr>
                <w:noProof/>
                <w:webHidden/>
              </w:rPr>
              <w:fldChar w:fldCharType="end"/>
            </w:r>
          </w:hyperlink>
        </w:p>
        <w:p w14:paraId="7EDB7926" w14:textId="77777777" w:rsidR="007E5017" w:rsidRDefault="007E5017">
          <w:pPr>
            <w:pStyle w:val="TOC2"/>
            <w:rPr>
              <w:rFonts w:asciiTheme="minorHAnsi" w:eastAsiaTheme="minorEastAsia" w:hAnsiTheme="minorHAnsi" w:cstheme="minorBidi"/>
              <w:color w:val="auto"/>
              <w:sz w:val="22"/>
              <w:szCs w:val="22"/>
              <w:lang w:val="en-IN" w:eastAsia="en-IN"/>
            </w:rPr>
          </w:pPr>
          <w:hyperlink w:anchor="_Toc454973340" w:history="1">
            <w:r w:rsidRPr="00502C1F">
              <w:rPr>
                <w:rStyle w:val="Hyperlink"/>
              </w:rPr>
              <w:t>10.4</w:t>
            </w:r>
            <w:r>
              <w:rPr>
                <w:rFonts w:asciiTheme="minorHAnsi" w:eastAsiaTheme="minorEastAsia" w:hAnsiTheme="minorHAnsi" w:cstheme="minorBidi"/>
                <w:color w:val="auto"/>
                <w:sz w:val="22"/>
                <w:szCs w:val="22"/>
                <w:lang w:val="en-IN" w:eastAsia="en-IN"/>
              </w:rPr>
              <w:tab/>
            </w:r>
            <w:r w:rsidRPr="00502C1F">
              <w:rPr>
                <w:rStyle w:val="Hyperlink"/>
              </w:rPr>
              <w:t>Configuration Requirements</w:t>
            </w:r>
            <w:r>
              <w:rPr>
                <w:webHidden/>
              </w:rPr>
              <w:tab/>
            </w:r>
            <w:r>
              <w:rPr>
                <w:webHidden/>
              </w:rPr>
              <w:fldChar w:fldCharType="begin"/>
            </w:r>
            <w:r>
              <w:rPr>
                <w:webHidden/>
              </w:rPr>
              <w:instrText xml:space="preserve"> PAGEREF _Toc454973340 \h </w:instrText>
            </w:r>
            <w:r>
              <w:rPr>
                <w:webHidden/>
              </w:rPr>
            </w:r>
            <w:r>
              <w:rPr>
                <w:webHidden/>
              </w:rPr>
              <w:fldChar w:fldCharType="separate"/>
            </w:r>
            <w:r>
              <w:rPr>
                <w:webHidden/>
              </w:rPr>
              <w:t>29</w:t>
            </w:r>
            <w:r>
              <w:rPr>
                <w:webHidden/>
              </w:rPr>
              <w:fldChar w:fldCharType="end"/>
            </w:r>
          </w:hyperlink>
        </w:p>
        <w:p w14:paraId="44C391BA" w14:textId="77777777" w:rsidR="007E5017" w:rsidRDefault="007E5017">
          <w:pPr>
            <w:pStyle w:val="TOC2"/>
            <w:rPr>
              <w:rFonts w:asciiTheme="minorHAnsi" w:eastAsiaTheme="minorEastAsia" w:hAnsiTheme="minorHAnsi" w:cstheme="minorBidi"/>
              <w:color w:val="auto"/>
              <w:sz w:val="22"/>
              <w:szCs w:val="22"/>
              <w:lang w:val="en-IN" w:eastAsia="en-IN"/>
            </w:rPr>
          </w:pPr>
          <w:hyperlink w:anchor="_Toc454973341" w:history="1">
            <w:r w:rsidRPr="00502C1F">
              <w:rPr>
                <w:rStyle w:val="Hyperlink"/>
              </w:rPr>
              <w:t>10.5</w:t>
            </w:r>
            <w:r>
              <w:rPr>
                <w:rFonts w:asciiTheme="minorHAnsi" w:eastAsiaTheme="minorEastAsia" w:hAnsiTheme="minorHAnsi" w:cstheme="minorBidi"/>
                <w:color w:val="auto"/>
                <w:sz w:val="22"/>
                <w:szCs w:val="22"/>
                <w:lang w:val="en-IN" w:eastAsia="en-IN"/>
              </w:rPr>
              <w:tab/>
            </w:r>
            <w:r w:rsidRPr="00502C1F">
              <w:rPr>
                <w:rStyle w:val="Hyperlink"/>
              </w:rPr>
              <w:t>Server Requirements</w:t>
            </w:r>
            <w:r>
              <w:rPr>
                <w:webHidden/>
              </w:rPr>
              <w:tab/>
            </w:r>
            <w:r>
              <w:rPr>
                <w:webHidden/>
              </w:rPr>
              <w:fldChar w:fldCharType="begin"/>
            </w:r>
            <w:r>
              <w:rPr>
                <w:webHidden/>
              </w:rPr>
              <w:instrText xml:space="preserve"> PAGEREF _Toc454973341 \h </w:instrText>
            </w:r>
            <w:r>
              <w:rPr>
                <w:webHidden/>
              </w:rPr>
            </w:r>
            <w:r>
              <w:rPr>
                <w:webHidden/>
              </w:rPr>
              <w:fldChar w:fldCharType="separate"/>
            </w:r>
            <w:r>
              <w:rPr>
                <w:webHidden/>
              </w:rPr>
              <w:t>29</w:t>
            </w:r>
            <w:r>
              <w:rPr>
                <w:webHidden/>
              </w:rPr>
              <w:fldChar w:fldCharType="end"/>
            </w:r>
          </w:hyperlink>
        </w:p>
        <w:p w14:paraId="1DBA6E34" w14:textId="77777777" w:rsidR="007E5017" w:rsidRDefault="007E5017">
          <w:pPr>
            <w:pStyle w:val="TOC1"/>
            <w:rPr>
              <w:rFonts w:asciiTheme="minorHAnsi" w:eastAsiaTheme="minorEastAsia" w:hAnsiTheme="minorHAnsi" w:cstheme="minorBidi"/>
              <w:sz w:val="22"/>
              <w:szCs w:val="22"/>
              <w:lang w:val="en-IN" w:eastAsia="en-IN"/>
            </w:rPr>
          </w:pPr>
          <w:hyperlink w:anchor="_Toc454973342" w:history="1">
            <w:r w:rsidRPr="00502C1F">
              <w:rPr>
                <w:rStyle w:val="Hyperlink"/>
              </w:rPr>
              <w:t>11</w:t>
            </w:r>
            <w:r>
              <w:rPr>
                <w:rFonts w:asciiTheme="minorHAnsi" w:eastAsiaTheme="minorEastAsia" w:hAnsiTheme="minorHAnsi" w:cstheme="minorBidi"/>
                <w:sz w:val="22"/>
                <w:szCs w:val="22"/>
                <w:lang w:val="en-IN" w:eastAsia="en-IN"/>
              </w:rPr>
              <w:tab/>
            </w:r>
            <w:r w:rsidRPr="00502C1F">
              <w:rPr>
                <w:rStyle w:val="Hyperlink"/>
              </w:rPr>
              <w:t>Other Design Considerations</w:t>
            </w:r>
            <w:r>
              <w:rPr>
                <w:webHidden/>
              </w:rPr>
              <w:tab/>
            </w:r>
            <w:r>
              <w:rPr>
                <w:webHidden/>
              </w:rPr>
              <w:fldChar w:fldCharType="begin"/>
            </w:r>
            <w:r>
              <w:rPr>
                <w:webHidden/>
              </w:rPr>
              <w:instrText xml:space="preserve"> PAGEREF _Toc454973342 \h </w:instrText>
            </w:r>
            <w:r>
              <w:rPr>
                <w:webHidden/>
              </w:rPr>
            </w:r>
            <w:r>
              <w:rPr>
                <w:webHidden/>
              </w:rPr>
              <w:fldChar w:fldCharType="separate"/>
            </w:r>
            <w:r>
              <w:rPr>
                <w:webHidden/>
              </w:rPr>
              <w:t>30</w:t>
            </w:r>
            <w:r>
              <w:rPr>
                <w:webHidden/>
              </w:rPr>
              <w:fldChar w:fldCharType="end"/>
            </w:r>
          </w:hyperlink>
        </w:p>
        <w:p w14:paraId="14228E5F" w14:textId="77777777" w:rsidR="007E5017" w:rsidRDefault="007E5017">
          <w:pPr>
            <w:pStyle w:val="TOC2"/>
            <w:rPr>
              <w:rFonts w:asciiTheme="minorHAnsi" w:eastAsiaTheme="minorEastAsia" w:hAnsiTheme="minorHAnsi" w:cstheme="minorBidi"/>
              <w:color w:val="auto"/>
              <w:sz w:val="22"/>
              <w:szCs w:val="22"/>
              <w:lang w:val="en-IN" w:eastAsia="en-IN"/>
            </w:rPr>
          </w:pPr>
          <w:hyperlink w:anchor="_Toc454973343" w:history="1">
            <w:r w:rsidRPr="00502C1F">
              <w:rPr>
                <w:rStyle w:val="Hyperlink"/>
              </w:rPr>
              <w:t>11.1</w:t>
            </w:r>
            <w:r>
              <w:rPr>
                <w:rFonts w:asciiTheme="minorHAnsi" w:eastAsiaTheme="minorEastAsia" w:hAnsiTheme="minorHAnsi" w:cstheme="minorBidi"/>
                <w:color w:val="auto"/>
                <w:sz w:val="22"/>
                <w:szCs w:val="22"/>
                <w:lang w:val="en-IN" w:eastAsia="en-IN"/>
              </w:rPr>
              <w:tab/>
            </w:r>
            <w:r w:rsidRPr="00502C1F">
              <w:rPr>
                <w:rStyle w:val="Hyperlink"/>
              </w:rPr>
              <w:t>Reporting</w:t>
            </w:r>
            <w:r>
              <w:rPr>
                <w:webHidden/>
              </w:rPr>
              <w:tab/>
            </w:r>
            <w:r>
              <w:rPr>
                <w:webHidden/>
              </w:rPr>
              <w:fldChar w:fldCharType="begin"/>
            </w:r>
            <w:r>
              <w:rPr>
                <w:webHidden/>
              </w:rPr>
              <w:instrText xml:space="preserve"> PAGEREF _Toc454973343 \h </w:instrText>
            </w:r>
            <w:r>
              <w:rPr>
                <w:webHidden/>
              </w:rPr>
            </w:r>
            <w:r>
              <w:rPr>
                <w:webHidden/>
              </w:rPr>
              <w:fldChar w:fldCharType="separate"/>
            </w:r>
            <w:r>
              <w:rPr>
                <w:webHidden/>
              </w:rPr>
              <w:t>30</w:t>
            </w:r>
            <w:r>
              <w:rPr>
                <w:webHidden/>
              </w:rPr>
              <w:fldChar w:fldCharType="end"/>
            </w:r>
          </w:hyperlink>
        </w:p>
        <w:p w14:paraId="0CBC7EF3" w14:textId="77777777" w:rsidR="007E5017" w:rsidRDefault="007E5017">
          <w:pPr>
            <w:pStyle w:val="TOC2"/>
            <w:rPr>
              <w:rFonts w:asciiTheme="minorHAnsi" w:eastAsiaTheme="minorEastAsia" w:hAnsiTheme="minorHAnsi" w:cstheme="minorBidi"/>
              <w:color w:val="auto"/>
              <w:sz w:val="22"/>
              <w:szCs w:val="22"/>
              <w:lang w:val="en-IN" w:eastAsia="en-IN"/>
            </w:rPr>
          </w:pPr>
          <w:hyperlink w:anchor="_Toc454973344" w:history="1">
            <w:r w:rsidRPr="00502C1F">
              <w:rPr>
                <w:rStyle w:val="Hyperlink"/>
              </w:rPr>
              <w:t>11.2</w:t>
            </w:r>
            <w:r>
              <w:rPr>
                <w:rFonts w:asciiTheme="minorHAnsi" w:eastAsiaTheme="minorEastAsia" w:hAnsiTheme="minorHAnsi" w:cstheme="minorBidi"/>
                <w:color w:val="auto"/>
                <w:sz w:val="22"/>
                <w:szCs w:val="22"/>
                <w:lang w:val="en-IN" w:eastAsia="en-IN"/>
              </w:rPr>
              <w:tab/>
            </w:r>
            <w:r w:rsidRPr="00502C1F">
              <w:rPr>
                <w:rStyle w:val="Hyperlink"/>
              </w:rPr>
              <w:t>Scheduling Impacts</w:t>
            </w:r>
            <w:r>
              <w:rPr>
                <w:webHidden/>
              </w:rPr>
              <w:tab/>
            </w:r>
            <w:r>
              <w:rPr>
                <w:webHidden/>
              </w:rPr>
              <w:fldChar w:fldCharType="begin"/>
            </w:r>
            <w:r>
              <w:rPr>
                <w:webHidden/>
              </w:rPr>
              <w:instrText xml:space="preserve"> PAGEREF _Toc454973344 \h </w:instrText>
            </w:r>
            <w:r>
              <w:rPr>
                <w:webHidden/>
              </w:rPr>
            </w:r>
            <w:r>
              <w:rPr>
                <w:webHidden/>
              </w:rPr>
              <w:fldChar w:fldCharType="separate"/>
            </w:r>
            <w:r>
              <w:rPr>
                <w:webHidden/>
              </w:rPr>
              <w:t>30</w:t>
            </w:r>
            <w:r>
              <w:rPr>
                <w:webHidden/>
              </w:rPr>
              <w:fldChar w:fldCharType="end"/>
            </w:r>
          </w:hyperlink>
        </w:p>
        <w:p w14:paraId="365ED8BD" w14:textId="77777777" w:rsidR="007E5017" w:rsidRDefault="007E5017">
          <w:pPr>
            <w:pStyle w:val="TOC2"/>
            <w:rPr>
              <w:rFonts w:asciiTheme="minorHAnsi" w:eastAsiaTheme="minorEastAsia" w:hAnsiTheme="minorHAnsi" w:cstheme="minorBidi"/>
              <w:color w:val="auto"/>
              <w:sz w:val="22"/>
              <w:szCs w:val="22"/>
              <w:lang w:val="en-IN" w:eastAsia="en-IN"/>
            </w:rPr>
          </w:pPr>
          <w:hyperlink w:anchor="_Toc454973345" w:history="1">
            <w:r w:rsidRPr="00502C1F">
              <w:rPr>
                <w:rStyle w:val="Hyperlink"/>
              </w:rPr>
              <w:t>11.3</w:t>
            </w:r>
            <w:r>
              <w:rPr>
                <w:rFonts w:asciiTheme="minorHAnsi" w:eastAsiaTheme="minorEastAsia" w:hAnsiTheme="minorHAnsi" w:cstheme="minorBidi"/>
                <w:color w:val="auto"/>
                <w:sz w:val="22"/>
                <w:szCs w:val="22"/>
                <w:lang w:val="en-IN" w:eastAsia="en-IN"/>
              </w:rPr>
              <w:tab/>
            </w:r>
            <w:r w:rsidRPr="00502C1F">
              <w:rPr>
                <w:rStyle w:val="Hyperlink"/>
              </w:rPr>
              <w:t>Non-Functional Requirements</w:t>
            </w:r>
            <w:r>
              <w:rPr>
                <w:webHidden/>
              </w:rPr>
              <w:tab/>
            </w:r>
            <w:r>
              <w:rPr>
                <w:webHidden/>
              </w:rPr>
              <w:fldChar w:fldCharType="begin"/>
            </w:r>
            <w:r>
              <w:rPr>
                <w:webHidden/>
              </w:rPr>
              <w:instrText xml:space="preserve"> PAGEREF _Toc454973345 \h </w:instrText>
            </w:r>
            <w:r>
              <w:rPr>
                <w:webHidden/>
              </w:rPr>
            </w:r>
            <w:r>
              <w:rPr>
                <w:webHidden/>
              </w:rPr>
              <w:fldChar w:fldCharType="separate"/>
            </w:r>
            <w:r>
              <w:rPr>
                <w:webHidden/>
              </w:rPr>
              <w:t>30</w:t>
            </w:r>
            <w:r>
              <w:rPr>
                <w:webHidden/>
              </w:rPr>
              <w:fldChar w:fldCharType="end"/>
            </w:r>
          </w:hyperlink>
        </w:p>
        <w:p w14:paraId="6FADA7CB" w14:textId="77777777" w:rsidR="007E5017" w:rsidRDefault="007E5017">
          <w:pPr>
            <w:pStyle w:val="TOC2"/>
            <w:rPr>
              <w:rFonts w:asciiTheme="minorHAnsi" w:eastAsiaTheme="minorEastAsia" w:hAnsiTheme="minorHAnsi" w:cstheme="minorBidi"/>
              <w:color w:val="auto"/>
              <w:sz w:val="22"/>
              <w:szCs w:val="22"/>
              <w:lang w:val="en-IN" w:eastAsia="en-IN"/>
            </w:rPr>
          </w:pPr>
          <w:hyperlink w:anchor="_Toc454973346" w:history="1">
            <w:r w:rsidRPr="00502C1F">
              <w:rPr>
                <w:rStyle w:val="Hyperlink"/>
              </w:rPr>
              <w:t>11.4</w:t>
            </w:r>
            <w:r>
              <w:rPr>
                <w:rFonts w:asciiTheme="minorHAnsi" w:eastAsiaTheme="minorEastAsia" w:hAnsiTheme="minorHAnsi" w:cstheme="minorBidi"/>
                <w:color w:val="auto"/>
                <w:sz w:val="22"/>
                <w:szCs w:val="22"/>
                <w:lang w:val="en-IN" w:eastAsia="en-IN"/>
              </w:rPr>
              <w:tab/>
            </w:r>
            <w:r w:rsidRPr="00502C1F">
              <w:rPr>
                <w:rStyle w:val="Hyperlink"/>
              </w:rPr>
              <w:t>Backup</w:t>
            </w:r>
            <w:r>
              <w:rPr>
                <w:webHidden/>
              </w:rPr>
              <w:tab/>
            </w:r>
            <w:r>
              <w:rPr>
                <w:webHidden/>
              </w:rPr>
              <w:fldChar w:fldCharType="begin"/>
            </w:r>
            <w:r>
              <w:rPr>
                <w:webHidden/>
              </w:rPr>
              <w:instrText xml:space="preserve"> PAGEREF _Toc454973346 \h </w:instrText>
            </w:r>
            <w:r>
              <w:rPr>
                <w:webHidden/>
              </w:rPr>
            </w:r>
            <w:r>
              <w:rPr>
                <w:webHidden/>
              </w:rPr>
              <w:fldChar w:fldCharType="separate"/>
            </w:r>
            <w:r>
              <w:rPr>
                <w:webHidden/>
              </w:rPr>
              <w:t>30</w:t>
            </w:r>
            <w:r>
              <w:rPr>
                <w:webHidden/>
              </w:rPr>
              <w:fldChar w:fldCharType="end"/>
            </w:r>
          </w:hyperlink>
        </w:p>
        <w:p w14:paraId="740B0E7B" w14:textId="77777777" w:rsidR="007E5017" w:rsidRDefault="007E5017">
          <w:pPr>
            <w:pStyle w:val="TOC2"/>
            <w:rPr>
              <w:rFonts w:asciiTheme="minorHAnsi" w:eastAsiaTheme="minorEastAsia" w:hAnsiTheme="minorHAnsi" w:cstheme="minorBidi"/>
              <w:color w:val="auto"/>
              <w:sz w:val="22"/>
              <w:szCs w:val="22"/>
              <w:lang w:val="en-IN" w:eastAsia="en-IN"/>
            </w:rPr>
          </w:pPr>
          <w:hyperlink w:anchor="_Toc454973347" w:history="1">
            <w:r w:rsidRPr="00502C1F">
              <w:rPr>
                <w:rStyle w:val="Hyperlink"/>
              </w:rPr>
              <w:t>11.5</w:t>
            </w:r>
            <w:r>
              <w:rPr>
                <w:rFonts w:asciiTheme="minorHAnsi" w:eastAsiaTheme="minorEastAsia" w:hAnsiTheme="minorHAnsi" w:cstheme="minorBidi"/>
                <w:color w:val="auto"/>
                <w:sz w:val="22"/>
                <w:szCs w:val="22"/>
                <w:lang w:val="en-IN" w:eastAsia="en-IN"/>
              </w:rPr>
              <w:tab/>
            </w:r>
            <w:r w:rsidRPr="00502C1F">
              <w:rPr>
                <w:rStyle w:val="Hyperlink"/>
              </w:rPr>
              <w:t>Disaster Recovery</w:t>
            </w:r>
            <w:r>
              <w:rPr>
                <w:webHidden/>
              </w:rPr>
              <w:tab/>
            </w:r>
            <w:r>
              <w:rPr>
                <w:webHidden/>
              </w:rPr>
              <w:fldChar w:fldCharType="begin"/>
            </w:r>
            <w:r>
              <w:rPr>
                <w:webHidden/>
              </w:rPr>
              <w:instrText xml:space="preserve"> PAGEREF _Toc454973347 \h </w:instrText>
            </w:r>
            <w:r>
              <w:rPr>
                <w:webHidden/>
              </w:rPr>
            </w:r>
            <w:r>
              <w:rPr>
                <w:webHidden/>
              </w:rPr>
              <w:fldChar w:fldCharType="separate"/>
            </w:r>
            <w:r>
              <w:rPr>
                <w:webHidden/>
              </w:rPr>
              <w:t>30</w:t>
            </w:r>
            <w:r>
              <w:rPr>
                <w:webHidden/>
              </w:rPr>
              <w:fldChar w:fldCharType="end"/>
            </w:r>
          </w:hyperlink>
        </w:p>
        <w:p w14:paraId="67376890" w14:textId="77777777" w:rsidR="007E5017" w:rsidRDefault="007E5017">
          <w:pPr>
            <w:pStyle w:val="TOC2"/>
            <w:rPr>
              <w:rFonts w:asciiTheme="minorHAnsi" w:eastAsiaTheme="minorEastAsia" w:hAnsiTheme="minorHAnsi" w:cstheme="minorBidi"/>
              <w:color w:val="auto"/>
              <w:sz w:val="22"/>
              <w:szCs w:val="22"/>
              <w:lang w:val="en-IN" w:eastAsia="en-IN"/>
            </w:rPr>
          </w:pPr>
          <w:hyperlink w:anchor="_Toc454973348" w:history="1">
            <w:r w:rsidRPr="00502C1F">
              <w:rPr>
                <w:rStyle w:val="Hyperlink"/>
              </w:rPr>
              <w:t>11.6</w:t>
            </w:r>
            <w:r>
              <w:rPr>
                <w:rFonts w:asciiTheme="minorHAnsi" w:eastAsiaTheme="minorEastAsia" w:hAnsiTheme="minorHAnsi" w:cstheme="minorBidi"/>
                <w:color w:val="auto"/>
                <w:sz w:val="22"/>
                <w:szCs w:val="22"/>
                <w:lang w:val="en-IN" w:eastAsia="en-IN"/>
              </w:rPr>
              <w:tab/>
            </w:r>
            <w:r w:rsidRPr="00502C1F">
              <w:rPr>
                <w:rStyle w:val="Hyperlink"/>
              </w:rPr>
              <w:t>Archive and Purge Strategy</w:t>
            </w:r>
            <w:r>
              <w:rPr>
                <w:webHidden/>
              </w:rPr>
              <w:tab/>
            </w:r>
            <w:r>
              <w:rPr>
                <w:webHidden/>
              </w:rPr>
              <w:fldChar w:fldCharType="begin"/>
            </w:r>
            <w:r>
              <w:rPr>
                <w:webHidden/>
              </w:rPr>
              <w:instrText xml:space="preserve"> PAGEREF _Toc454973348 \h </w:instrText>
            </w:r>
            <w:r>
              <w:rPr>
                <w:webHidden/>
              </w:rPr>
            </w:r>
            <w:r>
              <w:rPr>
                <w:webHidden/>
              </w:rPr>
              <w:fldChar w:fldCharType="separate"/>
            </w:r>
            <w:r>
              <w:rPr>
                <w:webHidden/>
              </w:rPr>
              <w:t>30</w:t>
            </w:r>
            <w:r>
              <w:rPr>
                <w:webHidden/>
              </w:rPr>
              <w:fldChar w:fldCharType="end"/>
            </w:r>
          </w:hyperlink>
        </w:p>
        <w:p w14:paraId="53B33B19" w14:textId="77777777" w:rsidR="007E5017" w:rsidRDefault="007E5017">
          <w:pPr>
            <w:pStyle w:val="TOC2"/>
            <w:rPr>
              <w:rFonts w:asciiTheme="minorHAnsi" w:eastAsiaTheme="minorEastAsia" w:hAnsiTheme="minorHAnsi" w:cstheme="minorBidi"/>
              <w:color w:val="auto"/>
              <w:sz w:val="22"/>
              <w:szCs w:val="22"/>
              <w:lang w:val="en-IN" w:eastAsia="en-IN"/>
            </w:rPr>
          </w:pPr>
          <w:hyperlink w:anchor="_Toc454973349" w:history="1">
            <w:r w:rsidRPr="00502C1F">
              <w:rPr>
                <w:rStyle w:val="Hyperlink"/>
              </w:rPr>
              <w:t>11.7</w:t>
            </w:r>
            <w:r>
              <w:rPr>
                <w:rFonts w:asciiTheme="minorHAnsi" w:eastAsiaTheme="minorEastAsia" w:hAnsiTheme="minorHAnsi" w:cstheme="minorBidi"/>
                <w:color w:val="auto"/>
                <w:sz w:val="22"/>
                <w:szCs w:val="22"/>
                <w:lang w:val="en-IN" w:eastAsia="en-IN"/>
              </w:rPr>
              <w:tab/>
            </w:r>
            <w:r w:rsidRPr="00502C1F">
              <w:rPr>
                <w:rStyle w:val="Hyperlink"/>
              </w:rPr>
              <w:t>Installer</w:t>
            </w:r>
            <w:r>
              <w:rPr>
                <w:webHidden/>
              </w:rPr>
              <w:tab/>
            </w:r>
            <w:r>
              <w:rPr>
                <w:webHidden/>
              </w:rPr>
              <w:fldChar w:fldCharType="begin"/>
            </w:r>
            <w:r>
              <w:rPr>
                <w:webHidden/>
              </w:rPr>
              <w:instrText xml:space="preserve"> PAGEREF _Toc454973349 \h </w:instrText>
            </w:r>
            <w:r>
              <w:rPr>
                <w:webHidden/>
              </w:rPr>
            </w:r>
            <w:r>
              <w:rPr>
                <w:webHidden/>
              </w:rPr>
              <w:fldChar w:fldCharType="separate"/>
            </w:r>
            <w:r>
              <w:rPr>
                <w:webHidden/>
              </w:rPr>
              <w:t>30</w:t>
            </w:r>
            <w:r>
              <w:rPr>
                <w:webHidden/>
              </w:rPr>
              <w:fldChar w:fldCharType="end"/>
            </w:r>
          </w:hyperlink>
        </w:p>
        <w:p w14:paraId="1DEEFF4F" w14:textId="77777777" w:rsidR="007E5017" w:rsidRDefault="007E5017">
          <w:pPr>
            <w:pStyle w:val="TOC2"/>
            <w:rPr>
              <w:rFonts w:asciiTheme="minorHAnsi" w:eastAsiaTheme="minorEastAsia" w:hAnsiTheme="minorHAnsi" w:cstheme="minorBidi"/>
              <w:color w:val="auto"/>
              <w:sz w:val="22"/>
              <w:szCs w:val="22"/>
              <w:lang w:val="en-IN" w:eastAsia="en-IN"/>
            </w:rPr>
          </w:pPr>
          <w:hyperlink w:anchor="_Toc454973350" w:history="1">
            <w:r w:rsidRPr="00502C1F">
              <w:rPr>
                <w:rStyle w:val="Hyperlink"/>
              </w:rPr>
              <w:t>11.8</w:t>
            </w:r>
            <w:r>
              <w:rPr>
                <w:rFonts w:asciiTheme="minorHAnsi" w:eastAsiaTheme="minorEastAsia" w:hAnsiTheme="minorHAnsi" w:cstheme="minorBidi"/>
                <w:color w:val="auto"/>
                <w:sz w:val="22"/>
                <w:szCs w:val="22"/>
                <w:lang w:val="en-IN" w:eastAsia="en-IN"/>
              </w:rPr>
              <w:tab/>
            </w:r>
            <w:r w:rsidRPr="00502C1F">
              <w:rPr>
                <w:rStyle w:val="Hyperlink"/>
              </w:rPr>
              <w:t>Upgrade Strategy</w:t>
            </w:r>
            <w:r>
              <w:rPr>
                <w:webHidden/>
              </w:rPr>
              <w:tab/>
            </w:r>
            <w:r>
              <w:rPr>
                <w:webHidden/>
              </w:rPr>
              <w:fldChar w:fldCharType="begin"/>
            </w:r>
            <w:r>
              <w:rPr>
                <w:webHidden/>
              </w:rPr>
              <w:instrText xml:space="preserve"> PAGEREF _Toc454973350 \h </w:instrText>
            </w:r>
            <w:r>
              <w:rPr>
                <w:webHidden/>
              </w:rPr>
            </w:r>
            <w:r>
              <w:rPr>
                <w:webHidden/>
              </w:rPr>
              <w:fldChar w:fldCharType="separate"/>
            </w:r>
            <w:r>
              <w:rPr>
                <w:webHidden/>
              </w:rPr>
              <w:t>30</w:t>
            </w:r>
            <w:r>
              <w:rPr>
                <w:webHidden/>
              </w:rPr>
              <w:fldChar w:fldCharType="end"/>
            </w:r>
          </w:hyperlink>
        </w:p>
        <w:p w14:paraId="74C52947" w14:textId="77777777" w:rsidR="007E5017" w:rsidRDefault="007E5017">
          <w:pPr>
            <w:pStyle w:val="TOC2"/>
            <w:rPr>
              <w:rFonts w:asciiTheme="minorHAnsi" w:eastAsiaTheme="minorEastAsia" w:hAnsiTheme="minorHAnsi" w:cstheme="minorBidi"/>
              <w:color w:val="auto"/>
              <w:sz w:val="22"/>
              <w:szCs w:val="22"/>
              <w:lang w:val="en-IN" w:eastAsia="en-IN"/>
            </w:rPr>
          </w:pPr>
          <w:hyperlink w:anchor="_Toc454973351" w:history="1">
            <w:r w:rsidRPr="00502C1F">
              <w:rPr>
                <w:rStyle w:val="Hyperlink"/>
              </w:rPr>
              <w:t>11.9</w:t>
            </w:r>
            <w:r>
              <w:rPr>
                <w:rFonts w:asciiTheme="minorHAnsi" w:eastAsiaTheme="minorEastAsia" w:hAnsiTheme="minorHAnsi" w:cstheme="minorBidi"/>
                <w:color w:val="auto"/>
                <w:sz w:val="22"/>
                <w:szCs w:val="22"/>
                <w:lang w:val="en-IN" w:eastAsia="en-IN"/>
              </w:rPr>
              <w:tab/>
            </w:r>
            <w:r w:rsidRPr="00502C1F">
              <w:rPr>
                <w:rStyle w:val="Hyperlink"/>
              </w:rPr>
              <w:t>Data Conversion</w:t>
            </w:r>
            <w:r>
              <w:rPr>
                <w:webHidden/>
              </w:rPr>
              <w:tab/>
            </w:r>
            <w:r>
              <w:rPr>
                <w:webHidden/>
              </w:rPr>
              <w:fldChar w:fldCharType="begin"/>
            </w:r>
            <w:r>
              <w:rPr>
                <w:webHidden/>
              </w:rPr>
              <w:instrText xml:space="preserve"> PAGEREF _Toc454973351 \h </w:instrText>
            </w:r>
            <w:r>
              <w:rPr>
                <w:webHidden/>
              </w:rPr>
            </w:r>
            <w:r>
              <w:rPr>
                <w:webHidden/>
              </w:rPr>
              <w:fldChar w:fldCharType="separate"/>
            </w:r>
            <w:r>
              <w:rPr>
                <w:webHidden/>
              </w:rPr>
              <w:t>30</w:t>
            </w:r>
            <w:r>
              <w:rPr>
                <w:webHidden/>
              </w:rPr>
              <w:fldChar w:fldCharType="end"/>
            </w:r>
          </w:hyperlink>
        </w:p>
        <w:p w14:paraId="4ACD6FBE" w14:textId="77777777" w:rsidR="007E5017" w:rsidRDefault="007E5017">
          <w:pPr>
            <w:pStyle w:val="TOC2"/>
            <w:rPr>
              <w:rFonts w:asciiTheme="minorHAnsi" w:eastAsiaTheme="minorEastAsia" w:hAnsiTheme="minorHAnsi" w:cstheme="minorBidi"/>
              <w:color w:val="auto"/>
              <w:sz w:val="22"/>
              <w:szCs w:val="22"/>
              <w:lang w:val="en-IN" w:eastAsia="en-IN"/>
            </w:rPr>
          </w:pPr>
          <w:hyperlink w:anchor="_Toc454973352" w:history="1">
            <w:r w:rsidRPr="00502C1F">
              <w:rPr>
                <w:rStyle w:val="Hyperlink"/>
              </w:rPr>
              <w:t>11.10</w:t>
            </w:r>
            <w:r>
              <w:rPr>
                <w:rFonts w:asciiTheme="minorHAnsi" w:eastAsiaTheme="minorEastAsia" w:hAnsiTheme="minorHAnsi" w:cstheme="minorBidi"/>
                <w:color w:val="auto"/>
                <w:sz w:val="22"/>
                <w:szCs w:val="22"/>
                <w:lang w:val="en-IN" w:eastAsia="en-IN"/>
              </w:rPr>
              <w:tab/>
            </w:r>
            <w:r w:rsidRPr="00502C1F">
              <w:rPr>
                <w:rStyle w:val="Hyperlink"/>
              </w:rPr>
              <w:t>Metrics</w:t>
            </w:r>
            <w:r>
              <w:rPr>
                <w:webHidden/>
              </w:rPr>
              <w:tab/>
            </w:r>
            <w:r>
              <w:rPr>
                <w:webHidden/>
              </w:rPr>
              <w:fldChar w:fldCharType="begin"/>
            </w:r>
            <w:r>
              <w:rPr>
                <w:webHidden/>
              </w:rPr>
              <w:instrText xml:space="preserve"> PAGEREF _Toc454973352 \h </w:instrText>
            </w:r>
            <w:r>
              <w:rPr>
                <w:webHidden/>
              </w:rPr>
            </w:r>
            <w:r>
              <w:rPr>
                <w:webHidden/>
              </w:rPr>
              <w:fldChar w:fldCharType="separate"/>
            </w:r>
            <w:r>
              <w:rPr>
                <w:webHidden/>
              </w:rPr>
              <w:t>30</w:t>
            </w:r>
            <w:r>
              <w:rPr>
                <w:webHidden/>
              </w:rPr>
              <w:fldChar w:fldCharType="end"/>
            </w:r>
          </w:hyperlink>
        </w:p>
        <w:p w14:paraId="4644BBE4" w14:textId="77777777" w:rsidR="007E5017" w:rsidRDefault="007E5017">
          <w:pPr>
            <w:pStyle w:val="TOC1"/>
            <w:rPr>
              <w:rFonts w:asciiTheme="minorHAnsi" w:eastAsiaTheme="minorEastAsia" w:hAnsiTheme="minorHAnsi" w:cstheme="minorBidi"/>
              <w:sz w:val="22"/>
              <w:szCs w:val="22"/>
              <w:lang w:val="en-IN" w:eastAsia="en-IN"/>
            </w:rPr>
          </w:pPr>
          <w:hyperlink w:anchor="_Toc454973353" w:history="1">
            <w:r w:rsidRPr="00502C1F">
              <w:rPr>
                <w:rStyle w:val="Hyperlink"/>
              </w:rPr>
              <w:t>12</w:t>
            </w:r>
            <w:r>
              <w:rPr>
                <w:rFonts w:asciiTheme="minorHAnsi" w:eastAsiaTheme="minorEastAsia" w:hAnsiTheme="minorHAnsi" w:cstheme="minorBidi"/>
                <w:sz w:val="22"/>
                <w:szCs w:val="22"/>
                <w:lang w:val="en-IN" w:eastAsia="en-IN"/>
              </w:rPr>
              <w:tab/>
            </w:r>
            <w:r w:rsidRPr="00502C1F">
              <w:rPr>
                <w:rStyle w:val="Hyperlink"/>
              </w:rPr>
              <w:t>Appendix</w:t>
            </w:r>
            <w:r>
              <w:rPr>
                <w:webHidden/>
              </w:rPr>
              <w:tab/>
            </w:r>
            <w:r>
              <w:rPr>
                <w:webHidden/>
              </w:rPr>
              <w:fldChar w:fldCharType="begin"/>
            </w:r>
            <w:r>
              <w:rPr>
                <w:webHidden/>
              </w:rPr>
              <w:instrText xml:space="preserve"> PAGEREF _Toc454973353 \h </w:instrText>
            </w:r>
            <w:r>
              <w:rPr>
                <w:webHidden/>
              </w:rPr>
            </w:r>
            <w:r>
              <w:rPr>
                <w:webHidden/>
              </w:rPr>
              <w:fldChar w:fldCharType="separate"/>
            </w:r>
            <w:r>
              <w:rPr>
                <w:webHidden/>
              </w:rPr>
              <w:t>31</w:t>
            </w:r>
            <w:r>
              <w:rPr>
                <w:webHidden/>
              </w:rPr>
              <w:fldChar w:fldCharType="end"/>
            </w:r>
          </w:hyperlink>
        </w:p>
        <w:p w14:paraId="776C37B9" w14:textId="6B506F42" w:rsidR="002F599A" w:rsidRDefault="002F599A">
          <w:r>
            <w:rPr>
              <w:b/>
              <w:bCs/>
              <w:noProof/>
            </w:rPr>
            <w:fldChar w:fldCharType="end"/>
          </w:r>
        </w:p>
      </w:sdtContent>
    </w:sdt>
    <w:p w14:paraId="16F7E588" w14:textId="77777777" w:rsidR="004F1038" w:rsidRDefault="004F1038">
      <w:pPr>
        <w:overflowPunct/>
        <w:autoSpaceDE/>
        <w:autoSpaceDN/>
        <w:adjustRightInd/>
        <w:spacing w:after="0"/>
        <w:textAlignment w:val="auto"/>
        <w:rPr>
          <w:rFonts w:ascii="Arial" w:hAnsi="Arial" w:cs="Arial"/>
          <w:b/>
          <w:color w:val="646464"/>
          <w:spacing w:val="-4"/>
          <w:kern w:val="32"/>
          <w:sz w:val="40"/>
          <w:szCs w:val="32"/>
        </w:rPr>
      </w:pPr>
      <w:r>
        <w:br w:type="page"/>
      </w:r>
    </w:p>
    <w:p w14:paraId="410AFDF5" w14:textId="727894F8" w:rsidR="006C7CD3" w:rsidRDefault="006C7CD3" w:rsidP="002209BE">
      <w:pPr>
        <w:pStyle w:val="Heading1"/>
      </w:pPr>
      <w:bookmarkStart w:id="7" w:name="_Toc454973242"/>
      <w:r>
        <w:lastRenderedPageBreak/>
        <w:t>Document management history</w:t>
      </w:r>
      <w:bookmarkEnd w:id="3"/>
      <w:bookmarkEnd w:id="2"/>
      <w:bookmarkEnd w:id="1"/>
      <w:bookmarkEnd w:id="0"/>
      <w:bookmarkEnd w:id="7"/>
    </w:p>
    <w:p w14:paraId="410AFDF6" w14:textId="68046769" w:rsidR="006C7CD3" w:rsidRDefault="006C7CD3" w:rsidP="009B6723">
      <w:pPr>
        <w:pStyle w:val="Heading2"/>
      </w:pPr>
      <w:bookmarkStart w:id="8" w:name="_Toc273018345"/>
      <w:bookmarkStart w:id="9" w:name="_Toc274137902"/>
      <w:bookmarkStart w:id="10" w:name="_Toc274578852"/>
      <w:bookmarkStart w:id="11" w:name="_Toc274593055"/>
      <w:bookmarkStart w:id="12" w:name="_Toc454973243"/>
      <w:r>
        <w:t>Prepared by</w:t>
      </w:r>
      <w:bookmarkEnd w:id="8"/>
      <w:bookmarkEnd w:id="9"/>
      <w:bookmarkEnd w:id="10"/>
      <w:bookmarkEnd w:id="11"/>
      <w:bookmarkEnd w:id="12"/>
    </w:p>
    <w:tbl>
      <w:tblPr>
        <w:tblW w:w="8910" w:type="dxa"/>
        <w:tblInd w:w="96" w:type="dxa"/>
        <w:tblBorders>
          <w:top w:val="single" w:sz="6" w:space="0" w:color="646464"/>
          <w:left w:val="single" w:sz="6" w:space="0" w:color="646464"/>
          <w:bottom w:val="single" w:sz="6" w:space="0" w:color="646464"/>
          <w:right w:val="single" w:sz="6" w:space="0" w:color="646464"/>
          <w:insideH w:val="single" w:sz="6" w:space="0" w:color="646464"/>
          <w:insideV w:val="single" w:sz="6" w:space="0" w:color="646464"/>
        </w:tblBorders>
        <w:tblLayout w:type="fixed"/>
        <w:tblCellMar>
          <w:top w:w="96" w:type="dxa"/>
          <w:left w:w="96" w:type="dxa"/>
          <w:bottom w:w="96" w:type="dxa"/>
          <w:right w:w="96" w:type="dxa"/>
        </w:tblCellMar>
        <w:tblLook w:val="0020" w:firstRow="1" w:lastRow="0" w:firstColumn="0" w:lastColumn="0" w:noHBand="0" w:noVBand="0"/>
      </w:tblPr>
      <w:tblGrid>
        <w:gridCol w:w="2268"/>
        <w:gridCol w:w="2412"/>
        <w:gridCol w:w="2070"/>
        <w:gridCol w:w="2160"/>
      </w:tblGrid>
      <w:tr w:rsidR="006C7CD3" w:rsidRPr="00025DE7" w14:paraId="410AFDFB" w14:textId="77777777" w:rsidTr="004E65C0">
        <w:tc>
          <w:tcPr>
            <w:tcW w:w="2268" w:type="dxa"/>
            <w:tcBorders>
              <w:top w:val="single" w:sz="6" w:space="0" w:color="646464"/>
              <w:left w:val="single" w:sz="6" w:space="0" w:color="646464"/>
              <w:bottom w:val="single" w:sz="6" w:space="0" w:color="646464"/>
              <w:right w:val="single" w:sz="6" w:space="0" w:color="646464"/>
              <w:tl2br w:val="nil"/>
              <w:tr2bl w:val="nil"/>
            </w:tcBorders>
            <w:shd w:val="clear" w:color="auto" w:fill="CCCCCC"/>
          </w:tcPr>
          <w:p w14:paraId="410AFDF7" w14:textId="77777777" w:rsidR="006C7CD3" w:rsidRPr="00025DE7" w:rsidRDefault="006C7CD3" w:rsidP="004F5636">
            <w:pPr>
              <w:pStyle w:val="EYTableHeadings"/>
              <w:rPr>
                <w:rFonts w:hint="eastAsia"/>
                <w:b w:val="0"/>
                <w:bCs w:val="0"/>
              </w:rPr>
            </w:pPr>
            <w:r w:rsidRPr="00025DE7">
              <w:rPr>
                <w:b w:val="0"/>
                <w:bCs w:val="0"/>
              </w:rPr>
              <w:t>Name</w:t>
            </w:r>
          </w:p>
        </w:tc>
        <w:tc>
          <w:tcPr>
            <w:tcW w:w="2412" w:type="dxa"/>
            <w:tcBorders>
              <w:top w:val="single" w:sz="6" w:space="0" w:color="646464"/>
              <w:left w:val="single" w:sz="6" w:space="0" w:color="646464"/>
              <w:bottom w:val="single" w:sz="6" w:space="0" w:color="646464"/>
              <w:right w:val="single" w:sz="6" w:space="0" w:color="646464"/>
              <w:tl2br w:val="nil"/>
              <w:tr2bl w:val="nil"/>
            </w:tcBorders>
            <w:shd w:val="clear" w:color="auto" w:fill="CCCCCC"/>
          </w:tcPr>
          <w:p w14:paraId="410AFDF8" w14:textId="77777777" w:rsidR="006C7CD3" w:rsidRPr="00025DE7" w:rsidRDefault="006C7CD3" w:rsidP="004F5636">
            <w:pPr>
              <w:pStyle w:val="EYTableHeadings"/>
              <w:rPr>
                <w:rFonts w:hint="eastAsia"/>
                <w:b w:val="0"/>
                <w:bCs w:val="0"/>
              </w:rPr>
            </w:pPr>
            <w:r w:rsidRPr="00025DE7">
              <w:rPr>
                <w:b w:val="0"/>
                <w:bCs w:val="0"/>
              </w:rPr>
              <w:t>Title</w:t>
            </w:r>
          </w:p>
        </w:tc>
        <w:tc>
          <w:tcPr>
            <w:tcW w:w="2070" w:type="dxa"/>
            <w:tcBorders>
              <w:top w:val="single" w:sz="6" w:space="0" w:color="646464"/>
              <w:left w:val="single" w:sz="6" w:space="0" w:color="646464"/>
              <w:bottom w:val="single" w:sz="6" w:space="0" w:color="646464"/>
              <w:right w:val="single" w:sz="6" w:space="0" w:color="646464"/>
              <w:tl2br w:val="nil"/>
              <w:tr2bl w:val="nil"/>
            </w:tcBorders>
            <w:shd w:val="clear" w:color="auto" w:fill="CCCCCC"/>
          </w:tcPr>
          <w:p w14:paraId="410AFDF9" w14:textId="77777777" w:rsidR="006C7CD3" w:rsidRPr="00025DE7" w:rsidRDefault="00F715A3" w:rsidP="004F5636">
            <w:pPr>
              <w:pStyle w:val="EYTableHeadings"/>
              <w:rPr>
                <w:rFonts w:hint="eastAsia"/>
                <w:b w:val="0"/>
                <w:bCs w:val="0"/>
              </w:rPr>
            </w:pPr>
            <w:r w:rsidRPr="00025DE7">
              <w:rPr>
                <w:b w:val="0"/>
                <w:bCs w:val="0"/>
              </w:rPr>
              <w:t>Organization</w:t>
            </w:r>
          </w:p>
        </w:tc>
        <w:tc>
          <w:tcPr>
            <w:tcW w:w="2160" w:type="dxa"/>
            <w:tcBorders>
              <w:top w:val="single" w:sz="6" w:space="0" w:color="646464"/>
              <w:left w:val="single" w:sz="6" w:space="0" w:color="646464"/>
              <w:bottom w:val="single" w:sz="6" w:space="0" w:color="646464"/>
              <w:right w:val="single" w:sz="6" w:space="0" w:color="646464"/>
              <w:tl2br w:val="nil"/>
              <w:tr2bl w:val="nil"/>
            </w:tcBorders>
            <w:shd w:val="clear" w:color="auto" w:fill="CCCCCC"/>
          </w:tcPr>
          <w:p w14:paraId="410AFDFA" w14:textId="77777777" w:rsidR="006C7CD3" w:rsidRPr="00025DE7" w:rsidRDefault="006C7CD3" w:rsidP="004F5636">
            <w:pPr>
              <w:pStyle w:val="EYTableHeadings"/>
              <w:rPr>
                <w:rFonts w:hint="eastAsia"/>
                <w:b w:val="0"/>
                <w:bCs w:val="0"/>
              </w:rPr>
            </w:pPr>
            <w:r w:rsidRPr="00025DE7">
              <w:rPr>
                <w:b w:val="0"/>
                <w:bCs w:val="0"/>
              </w:rPr>
              <w:t>Date</w:t>
            </w:r>
          </w:p>
        </w:tc>
      </w:tr>
      <w:tr w:rsidR="00FD2C07" w:rsidRPr="00304FAD" w14:paraId="5BA80E21" w14:textId="77777777" w:rsidTr="004E65C0">
        <w:tc>
          <w:tcPr>
            <w:tcW w:w="2268" w:type="dxa"/>
            <w:shd w:val="clear" w:color="auto" w:fill="auto"/>
          </w:tcPr>
          <w:p w14:paraId="62ECB387" w14:textId="36862667" w:rsidR="00FD2C07" w:rsidRDefault="00CD0DB4" w:rsidP="00A26AE1">
            <w:pPr>
              <w:pStyle w:val="EYTableText"/>
              <w:rPr>
                <w:sz w:val="20"/>
              </w:rPr>
            </w:pPr>
            <w:r>
              <w:rPr>
                <w:sz w:val="20"/>
              </w:rPr>
              <w:t>Santhosh Joseph</w:t>
            </w:r>
          </w:p>
        </w:tc>
        <w:tc>
          <w:tcPr>
            <w:tcW w:w="2412" w:type="dxa"/>
            <w:shd w:val="clear" w:color="auto" w:fill="auto"/>
          </w:tcPr>
          <w:p w14:paraId="2DB0246D" w14:textId="22B964AF" w:rsidR="00FD2C07" w:rsidRDefault="00D97AAE" w:rsidP="00A26AE1">
            <w:pPr>
              <w:pStyle w:val="EYTableText"/>
              <w:rPr>
                <w:sz w:val="20"/>
              </w:rPr>
            </w:pPr>
            <w:r>
              <w:rPr>
                <w:sz w:val="20"/>
              </w:rPr>
              <w:t>Solution Architect</w:t>
            </w:r>
          </w:p>
        </w:tc>
        <w:tc>
          <w:tcPr>
            <w:tcW w:w="2070" w:type="dxa"/>
            <w:shd w:val="clear" w:color="auto" w:fill="auto"/>
          </w:tcPr>
          <w:p w14:paraId="59723007" w14:textId="47D1A3AE" w:rsidR="00FD2C07" w:rsidRDefault="00670E67" w:rsidP="00A26AE1">
            <w:pPr>
              <w:pStyle w:val="EYTableText"/>
              <w:rPr>
                <w:sz w:val="20"/>
              </w:rPr>
            </w:pPr>
            <w:r>
              <w:rPr>
                <w:sz w:val="20"/>
              </w:rPr>
              <w:t>Intimation</w:t>
            </w:r>
          </w:p>
        </w:tc>
        <w:tc>
          <w:tcPr>
            <w:tcW w:w="2160" w:type="dxa"/>
            <w:shd w:val="clear" w:color="auto" w:fill="auto"/>
          </w:tcPr>
          <w:p w14:paraId="0CA972DC" w14:textId="3419DFB3" w:rsidR="00FD2C07" w:rsidRDefault="000B13D8" w:rsidP="001156D7">
            <w:pPr>
              <w:pStyle w:val="EYTableText"/>
              <w:rPr>
                <w:sz w:val="20"/>
              </w:rPr>
            </w:pPr>
            <w:r>
              <w:rPr>
                <w:sz w:val="20"/>
              </w:rPr>
              <w:t>15/06/16</w:t>
            </w:r>
          </w:p>
        </w:tc>
      </w:tr>
      <w:tr w:rsidR="008A1FD2" w:rsidRPr="00304FAD" w14:paraId="312D8118" w14:textId="77777777" w:rsidTr="004E65C0">
        <w:tc>
          <w:tcPr>
            <w:tcW w:w="2268" w:type="dxa"/>
            <w:shd w:val="clear" w:color="auto" w:fill="auto"/>
          </w:tcPr>
          <w:p w14:paraId="1A8C3C96" w14:textId="69760538" w:rsidR="008A1FD2" w:rsidRPr="00304FAD" w:rsidRDefault="000D1621" w:rsidP="00C7152E">
            <w:pPr>
              <w:pStyle w:val="EYTableText"/>
              <w:rPr>
                <w:sz w:val="20"/>
              </w:rPr>
            </w:pPr>
            <w:proofErr w:type="spellStart"/>
            <w:r>
              <w:rPr>
                <w:sz w:val="20"/>
              </w:rPr>
              <w:t>Athira</w:t>
            </w:r>
            <w:proofErr w:type="spellEnd"/>
            <w:r>
              <w:rPr>
                <w:sz w:val="20"/>
              </w:rPr>
              <w:t xml:space="preserve"> Satheesh</w:t>
            </w:r>
          </w:p>
        </w:tc>
        <w:tc>
          <w:tcPr>
            <w:tcW w:w="2412" w:type="dxa"/>
            <w:shd w:val="clear" w:color="auto" w:fill="auto"/>
          </w:tcPr>
          <w:p w14:paraId="10FCFB52" w14:textId="3DC3A9CE" w:rsidR="008A1FD2" w:rsidRPr="00304FAD" w:rsidRDefault="00142137" w:rsidP="00C7152E">
            <w:pPr>
              <w:pStyle w:val="EYTableText"/>
              <w:rPr>
                <w:sz w:val="20"/>
              </w:rPr>
            </w:pPr>
            <w:r>
              <w:rPr>
                <w:sz w:val="20"/>
              </w:rPr>
              <w:t>Developer</w:t>
            </w:r>
          </w:p>
        </w:tc>
        <w:tc>
          <w:tcPr>
            <w:tcW w:w="2070" w:type="dxa"/>
            <w:shd w:val="clear" w:color="auto" w:fill="auto"/>
          </w:tcPr>
          <w:p w14:paraId="54422E70" w14:textId="14437EC5" w:rsidR="008A1FD2" w:rsidRPr="00304FAD" w:rsidRDefault="00670E67" w:rsidP="00C7152E">
            <w:pPr>
              <w:pStyle w:val="EYTableText"/>
              <w:rPr>
                <w:sz w:val="20"/>
              </w:rPr>
            </w:pPr>
            <w:r>
              <w:rPr>
                <w:sz w:val="20"/>
              </w:rPr>
              <w:t>Intimation</w:t>
            </w:r>
          </w:p>
        </w:tc>
        <w:tc>
          <w:tcPr>
            <w:tcW w:w="2160" w:type="dxa"/>
            <w:shd w:val="clear" w:color="auto" w:fill="auto"/>
          </w:tcPr>
          <w:p w14:paraId="09FC5AA1" w14:textId="3D55142B" w:rsidR="008A1FD2" w:rsidRPr="00304FAD" w:rsidRDefault="008A1FD2" w:rsidP="002D5D23">
            <w:pPr>
              <w:pStyle w:val="EYTableText"/>
              <w:rPr>
                <w:sz w:val="20"/>
              </w:rPr>
            </w:pPr>
          </w:p>
        </w:tc>
      </w:tr>
      <w:tr w:rsidR="000629E7" w:rsidRPr="00304FAD" w14:paraId="5CDA43DA" w14:textId="77777777" w:rsidTr="004E65C0">
        <w:tc>
          <w:tcPr>
            <w:tcW w:w="2268" w:type="dxa"/>
            <w:shd w:val="clear" w:color="auto" w:fill="auto"/>
          </w:tcPr>
          <w:p w14:paraId="6418AD08" w14:textId="77F5B5D2" w:rsidR="000629E7" w:rsidRDefault="000629E7" w:rsidP="00C7152E">
            <w:pPr>
              <w:pStyle w:val="EYTableText"/>
              <w:rPr>
                <w:sz w:val="20"/>
              </w:rPr>
            </w:pPr>
            <w:proofErr w:type="spellStart"/>
            <w:r>
              <w:rPr>
                <w:sz w:val="20"/>
              </w:rPr>
              <w:t>Bibin</w:t>
            </w:r>
            <w:proofErr w:type="spellEnd"/>
            <w:r>
              <w:rPr>
                <w:sz w:val="20"/>
              </w:rPr>
              <w:t xml:space="preserve"> Baby</w:t>
            </w:r>
          </w:p>
        </w:tc>
        <w:tc>
          <w:tcPr>
            <w:tcW w:w="2412" w:type="dxa"/>
            <w:shd w:val="clear" w:color="auto" w:fill="auto"/>
          </w:tcPr>
          <w:p w14:paraId="21B2FEB3" w14:textId="199CFFB1" w:rsidR="000629E7" w:rsidRDefault="000629E7" w:rsidP="00C7152E">
            <w:pPr>
              <w:pStyle w:val="EYTableText"/>
              <w:rPr>
                <w:sz w:val="20"/>
              </w:rPr>
            </w:pPr>
            <w:r>
              <w:rPr>
                <w:sz w:val="20"/>
              </w:rPr>
              <w:t>Developer</w:t>
            </w:r>
          </w:p>
        </w:tc>
        <w:tc>
          <w:tcPr>
            <w:tcW w:w="2070" w:type="dxa"/>
            <w:shd w:val="clear" w:color="auto" w:fill="auto"/>
          </w:tcPr>
          <w:p w14:paraId="6AE1D6FE" w14:textId="3709EFF6" w:rsidR="000629E7" w:rsidRDefault="000629E7" w:rsidP="00C7152E">
            <w:pPr>
              <w:pStyle w:val="EYTableText"/>
              <w:rPr>
                <w:sz w:val="20"/>
              </w:rPr>
            </w:pPr>
            <w:r>
              <w:rPr>
                <w:sz w:val="20"/>
              </w:rPr>
              <w:t>Intimation</w:t>
            </w:r>
          </w:p>
        </w:tc>
        <w:tc>
          <w:tcPr>
            <w:tcW w:w="2160" w:type="dxa"/>
            <w:shd w:val="clear" w:color="auto" w:fill="auto"/>
          </w:tcPr>
          <w:p w14:paraId="7501B06D" w14:textId="77777777" w:rsidR="000629E7" w:rsidRDefault="000629E7" w:rsidP="002D5D23">
            <w:pPr>
              <w:pStyle w:val="EYTableText"/>
              <w:rPr>
                <w:sz w:val="20"/>
              </w:rPr>
            </w:pPr>
          </w:p>
        </w:tc>
      </w:tr>
      <w:tr w:rsidR="008D7471" w:rsidRPr="00304FAD" w14:paraId="503B8BE6" w14:textId="77777777" w:rsidTr="004E65C0">
        <w:tc>
          <w:tcPr>
            <w:tcW w:w="2268" w:type="dxa"/>
            <w:shd w:val="clear" w:color="auto" w:fill="auto"/>
          </w:tcPr>
          <w:p w14:paraId="53C54A40" w14:textId="1772D4AB" w:rsidR="008D7471" w:rsidRDefault="008D7471" w:rsidP="00C7152E">
            <w:pPr>
              <w:pStyle w:val="EYTableText"/>
              <w:rPr>
                <w:sz w:val="20"/>
              </w:rPr>
            </w:pPr>
            <w:r>
              <w:rPr>
                <w:sz w:val="20"/>
              </w:rPr>
              <w:t>Arya M</w:t>
            </w:r>
          </w:p>
        </w:tc>
        <w:tc>
          <w:tcPr>
            <w:tcW w:w="2412" w:type="dxa"/>
            <w:shd w:val="clear" w:color="auto" w:fill="auto"/>
          </w:tcPr>
          <w:p w14:paraId="52BE6811" w14:textId="1FF1749D" w:rsidR="008D7471" w:rsidRDefault="008D7471" w:rsidP="00C7152E">
            <w:pPr>
              <w:pStyle w:val="EYTableText"/>
              <w:rPr>
                <w:sz w:val="20"/>
              </w:rPr>
            </w:pPr>
            <w:r>
              <w:rPr>
                <w:sz w:val="20"/>
              </w:rPr>
              <w:t>Developer</w:t>
            </w:r>
          </w:p>
        </w:tc>
        <w:tc>
          <w:tcPr>
            <w:tcW w:w="2070" w:type="dxa"/>
            <w:shd w:val="clear" w:color="auto" w:fill="auto"/>
          </w:tcPr>
          <w:p w14:paraId="6DAB46D0" w14:textId="0D137C09" w:rsidR="008D7471" w:rsidRDefault="008D7471" w:rsidP="00C7152E">
            <w:pPr>
              <w:pStyle w:val="EYTableText"/>
              <w:rPr>
                <w:sz w:val="20"/>
              </w:rPr>
            </w:pPr>
            <w:r>
              <w:rPr>
                <w:sz w:val="20"/>
              </w:rPr>
              <w:t>Intimation</w:t>
            </w:r>
          </w:p>
        </w:tc>
        <w:tc>
          <w:tcPr>
            <w:tcW w:w="2160" w:type="dxa"/>
            <w:shd w:val="clear" w:color="auto" w:fill="auto"/>
          </w:tcPr>
          <w:p w14:paraId="5EC89651" w14:textId="77777777" w:rsidR="008D7471" w:rsidRDefault="008D7471" w:rsidP="002D5D23">
            <w:pPr>
              <w:pStyle w:val="EYTableText"/>
              <w:rPr>
                <w:sz w:val="20"/>
              </w:rPr>
            </w:pPr>
          </w:p>
        </w:tc>
      </w:tr>
    </w:tbl>
    <w:p w14:paraId="410AFE10" w14:textId="77777777" w:rsidR="006C7CD3" w:rsidRDefault="006C7CD3" w:rsidP="009B6723">
      <w:pPr>
        <w:pStyle w:val="Heading2"/>
      </w:pPr>
      <w:bookmarkStart w:id="13" w:name="_Toc273018346"/>
      <w:bookmarkStart w:id="14" w:name="_Toc274137903"/>
      <w:bookmarkStart w:id="15" w:name="_Toc274578853"/>
      <w:bookmarkStart w:id="16" w:name="_Toc274593056"/>
      <w:bookmarkStart w:id="17" w:name="_Toc454973244"/>
      <w:r>
        <w:t>Reviewed</w:t>
      </w:r>
      <w:r w:rsidR="00693E56">
        <w:t xml:space="preserve"> by</w:t>
      </w:r>
      <w:bookmarkEnd w:id="13"/>
      <w:bookmarkEnd w:id="14"/>
      <w:bookmarkEnd w:id="15"/>
      <w:bookmarkEnd w:id="16"/>
      <w:bookmarkEnd w:id="17"/>
    </w:p>
    <w:p w14:paraId="410AFE11" w14:textId="77777777" w:rsidR="006C7CD3" w:rsidRDefault="006C7CD3" w:rsidP="006C7CD3">
      <w:pPr>
        <w:pStyle w:val="EYBodyText"/>
      </w:pPr>
      <w:r>
        <w:t xml:space="preserve">The following section </w:t>
      </w:r>
      <w:r w:rsidR="00737CF0">
        <w:t xml:space="preserve">describes </w:t>
      </w:r>
      <w:r>
        <w:t>who has reviewed this document:</w:t>
      </w:r>
    </w:p>
    <w:tbl>
      <w:tblPr>
        <w:tblW w:w="8910" w:type="dxa"/>
        <w:tblInd w:w="96" w:type="dxa"/>
        <w:tblBorders>
          <w:top w:val="single" w:sz="6" w:space="0" w:color="646464"/>
          <w:left w:val="single" w:sz="6" w:space="0" w:color="646464"/>
          <w:bottom w:val="single" w:sz="6" w:space="0" w:color="646464"/>
          <w:right w:val="single" w:sz="6" w:space="0" w:color="646464"/>
          <w:insideH w:val="single" w:sz="6" w:space="0" w:color="646464"/>
          <w:insideV w:val="single" w:sz="6" w:space="0" w:color="646464"/>
        </w:tblBorders>
        <w:tblLayout w:type="fixed"/>
        <w:tblCellMar>
          <w:top w:w="96" w:type="dxa"/>
          <w:left w:w="96" w:type="dxa"/>
          <w:bottom w:w="96" w:type="dxa"/>
          <w:right w:w="96" w:type="dxa"/>
        </w:tblCellMar>
        <w:tblLook w:val="01E0" w:firstRow="1" w:lastRow="1" w:firstColumn="1" w:lastColumn="1" w:noHBand="0" w:noVBand="0"/>
      </w:tblPr>
      <w:tblGrid>
        <w:gridCol w:w="2268"/>
        <w:gridCol w:w="2410"/>
        <w:gridCol w:w="2072"/>
        <w:gridCol w:w="2160"/>
      </w:tblGrid>
      <w:tr w:rsidR="006C7CD3" w:rsidRPr="00025DE7" w14:paraId="410AFE16" w14:textId="77777777" w:rsidTr="004E65C0">
        <w:tc>
          <w:tcPr>
            <w:tcW w:w="2268" w:type="dxa"/>
            <w:tcBorders>
              <w:top w:val="single" w:sz="6" w:space="0" w:color="646464"/>
              <w:left w:val="single" w:sz="6" w:space="0" w:color="646464"/>
              <w:bottom w:val="single" w:sz="6" w:space="0" w:color="646464"/>
              <w:right w:val="single" w:sz="6" w:space="0" w:color="646464"/>
              <w:tl2br w:val="nil"/>
              <w:tr2bl w:val="nil"/>
            </w:tcBorders>
            <w:shd w:val="clear" w:color="auto" w:fill="CCCCCC"/>
          </w:tcPr>
          <w:p w14:paraId="410AFE12" w14:textId="77777777" w:rsidR="006C7CD3" w:rsidRPr="00025DE7" w:rsidRDefault="006C7CD3" w:rsidP="004F5636">
            <w:pPr>
              <w:pStyle w:val="EYTableHeadings"/>
              <w:rPr>
                <w:rFonts w:hint="eastAsia"/>
                <w:b w:val="0"/>
                <w:bCs w:val="0"/>
              </w:rPr>
            </w:pPr>
            <w:r w:rsidRPr="00025DE7">
              <w:rPr>
                <w:b w:val="0"/>
                <w:bCs w:val="0"/>
              </w:rPr>
              <w:t>Name</w:t>
            </w:r>
          </w:p>
        </w:tc>
        <w:tc>
          <w:tcPr>
            <w:tcW w:w="2410" w:type="dxa"/>
            <w:tcBorders>
              <w:top w:val="single" w:sz="6" w:space="0" w:color="646464"/>
              <w:left w:val="single" w:sz="6" w:space="0" w:color="646464"/>
              <w:bottom w:val="single" w:sz="6" w:space="0" w:color="646464"/>
              <w:right w:val="single" w:sz="6" w:space="0" w:color="646464"/>
              <w:tl2br w:val="nil"/>
              <w:tr2bl w:val="nil"/>
            </w:tcBorders>
            <w:shd w:val="clear" w:color="auto" w:fill="CCCCCC"/>
          </w:tcPr>
          <w:p w14:paraId="410AFE13" w14:textId="77777777" w:rsidR="006C7CD3" w:rsidRPr="00025DE7" w:rsidRDefault="006C7CD3" w:rsidP="004F5636">
            <w:pPr>
              <w:pStyle w:val="EYTableHeadings"/>
              <w:rPr>
                <w:rFonts w:hint="eastAsia"/>
                <w:b w:val="0"/>
                <w:bCs w:val="0"/>
              </w:rPr>
            </w:pPr>
            <w:r w:rsidRPr="00025DE7">
              <w:rPr>
                <w:b w:val="0"/>
                <w:bCs w:val="0"/>
              </w:rPr>
              <w:t>Title</w:t>
            </w:r>
          </w:p>
        </w:tc>
        <w:tc>
          <w:tcPr>
            <w:tcW w:w="2072" w:type="dxa"/>
            <w:tcBorders>
              <w:top w:val="single" w:sz="6" w:space="0" w:color="646464"/>
              <w:left w:val="single" w:sz="6" w:space="0" w:color="646464"/>
              <w:bottom w:val="single" w:sz="6" w:space="0" w:color="646464"/>
              <w:right w:val="single" w:sz="6" w:space="0" w:color="646464"/>
              <w:tl2br w:val="nil"/>
              <w:tr2bl w:val="nil"/>
            </w:tcBorders>
            <w:shd w:val="clear" w:color="auto" w:fill="CCCCCC"/>
          </w:tcPr>
          <w:p w14:paraId="410AFE14" w14:textId="77777777" w:rsidR="006C7CD3" w:rsidRPr="00025DE7" w:rsidRDefault="006C7CD3" w:rsidP="004F5636">
            <w:pPr>
              <w:pStyle w:val="EYTableHeadings"/>
              <w:rPr>
                <w:rFonts w:hint="eastAsia"/>
                <w:b w:val="0"/>
                <w:bCs w:val="0"/>
              </w:rPr>
            </w:pPr>
            <w:r w:rsidRPr="00025DE7">
              <w:rPr>
                <w:b w:val="0"/>
                <w:bCs w:val="0"/>
              </w:rPr>
              <w:t xml:space="preserve">Organization </w:t>
            </w:r>
          </w:p>
        </w:tc>
        <w:tc>
          <w:tcPr>
            <w:tcW w:w="2160" w:type="dxa"/>
            <w:tcBorders>
              <w:top w:val="single" w:sz="6" w:space="0" w:color="646464"/>
              <w:left w:val="single" w:sz="6" w:space="0" w:color="646464"/>
              <w:bottom w:val="single" w:sz="6" w:space="0" w:color="646464"/>
              <w:right w:val="single" w:sz="6" w:space="0" w:color="646464"/>
              <w:tl2br w:val="nil"/>
              <w:tr2bl w:val="nil"/>
            </w:tcBorders>
            <w:shd w:val="clear" w:color="auto" w:fill="CCCCCC"/>
          </w:tcPr>
          <w:p w14:paraId="410AFE15" w14:textId="77777777" w:rsidR="006C7CD3" w:rsidRPr="00025DE7" w:rsidRDefault="006C7CD3" w:rsidP="004F5636">
            <w:pPr>
              <w:pStyle w:val="EYTableHeadings"/>
              <w:rPr>
                <w:rFonts w:hint="eastAsia"/>
                <w:b w:val="0"/>
                <w:bCs w:val="0"/>
              </w:rPr>
            </w:pPr>
            <w:r w:rsidRPr="00025DE7">
              <w:rPr>
                <w:b w:val="0"/>
                <w:bCs w:val="0"/>
              </w:rPr>
              <w:t>Date</w:t>
            </w:r>
          </w:p>
        </w:tc>
      </w:tr>
      <w:tr w:rsidR="008A1FD2" w:rsidRPr="00025DE7" w14:paraId="410AFE1B" w14:textId="77777777" w:rsidTr="004E65C0">
        <w:tc>
          <w:tcPr>
            <w:tcW w:w="2268" w:type="dxa"/>
            <w:shd w:val="clear" w:color="auto" w:fill="auto"/>
          </w:tcPr>
          <w:p w14:paraId="410AFE17" w14:textId="1BFA74FA" w:rsidR="008A1FD2" w:rsidRPr="00644A77" w:rsidRDefault="00AF5A2F" w:rsidP="004F5636">
            <w:pPr>
              <w:pStyle w:val="EYTableText"/>
              <w:rPr>
                <w:sz w:val="20"/>
              </w:rPr>
            </w:pPr>
            <w:proofErr w:type="spellStart"/>
            <w:r>
              <w:rPr>
                <w:sz w:val="20"/>
              </w:rPr>
              <w:t>Shenjin</w:t>
            </w:r>
            <w:proofErr w:type="spellEnd"/>
            <w:r>
              <w:rPr>
                <w:sz w:val="20"/>
              </w:rPr>
              <w:t xml:space="preserve"> Thomas</w:t>
            </w:r>
          </w:p>
        </w:tc>
        <w:tc>
          <w:tcPr>
            <w:tcW w:w="2410" w:type="dxa"/>
            <w:shd w:val="clear" w:color="auto" w:fill="auto"/>
          </w:tcPr>
          <w:p w14:paraId="410AFE18" w14:textId="0AC455BD" w:rsidR="008A1FD2" w:rsidRPr="00644A77" w:rsidRDefault="00AF5A2F" w:rsidP="004F5636">
            <w:pPr>
              <w:pStyle w:val="EYTableText"/>
              <w:rPr>
                <w:sz w:val="20"/>
              </w:rPr>
            </w:pPr>
            <w:r>
              <w:rPr>
                <w:sz w:val="20"/>
              </w:rPr>
              <w:t>Client</w:t>
            </w:r>
          </w:p>
        </w:tc>
        <w:tc>
          <w:tcPr>
            <w:tcW w:w="2072" w:type="dxa"/>
            <w:shd w:val="clear" w:color="auto" w:fill="auto"/>
          </w:tcPr>
          <w:p w14:paraId="410AFE19" w14:textId="5D7D66CB" w:rsidR="008A1FD2" w:rsidRPr="00644A77" w:rsidRDefault="00E82149" w:rsidP="004F5636">
            <w:pPr>
              <w:pStyle w:val="EYTableText"/>
              <w:rPr>
                <w:sz w:val="20"/>
              </w:rPr>
            </w:pPr>
            <w:proofErr w:type="spellStart"/>
            <w:r>
              <w:rPr>
                <w:sz w:val="20"/>
              </w:rPr>
              <w:t>BZRide</w:t>
            </w:r>
            <w:proofErr w:type="spellEnd"/>
            <w:r>
              <w:rPr>
                <w:sz w:val="20"/>
              </w:rPr>
              <w:t xml:space="preserve"> </w:t>
            </w:r>
            <w:proofErr w:type="spellStart"/>
            <w:r>
              <w:rPr>
                <w:sz w:val="20"/>
              </w:rPr>
              <w:t>inc</w:t>
            </w:r>
            <w:proofErr w:type="spellEnd"/>
          </w:p>
        </w:tc>
        <w:tc>
          <w:tcPr>
            <w:tcW w:w="2160" w:type="dxa"/>
            <w:shd w:val="clear" w:color="auto" w:fill="auto"/>
          </w:tcPr>
          <w:p w14:paraId="410AFE1A" w14:textId="3390D214" w:rsidR="008A1FD2" w:rsidRPr="00644A77" w:rsidRDefault="001F6041" w:rsidP="001156D7">
            <w:pPr>
              <w:pStyle w:val="EYTableText"/>
              <w:rPr>
                <w:sz w:val="20"/>
              </w:rPr>
            </w:pPr>
            <w:r>
              <w:rPr>
                <w:sz w:val="20"/>
              </w:rPr>
              <w:t>Xx/xx/xx</w:t>
            </w:r>
          </w:p>
        </w:tc>
      </w:tr>
      <w:tr w:rsidR="003E0531" w:rsidRPr="00025DE7" w14:paraId="1CE0B455" w14:textId="77777777" w:rsidTr="004E65C0">
        <w:tc>
          <w:tcPr>
            <w:tcW w:w="2268" w:type="dxa"/>
            <w:shd w:val="clear" w:color="auto" w:fill="auto"/>
          </w:tcPr>
          <w:p w14:paraId="6DB699F3" w14:textId="19B82BDF" w:rsidR="003E0531" w:rsidRPr="00644A77" w:rsidRDefault="003E0531" w:rsidP="00EC6EB5">
            <w:pPr>
              <w:pStyle w:val="EYTableText"/>
              <w:rPr>
                <w:sz w:val="20"/>
              </w:rPr>
            </w:pPr>
          </w:p>
        </w:tc>
        <w:tc>
          <w:tcPr>
            <w:tcW w:w="2410" w:type="dxa"/>
            <w:shd w:val="clear" w:color="auto" w:fill="auto"/>
          </w:tcPr>
          <w:p w14:paraId="113CE568" w14:textId="7CA67A8B" w:rsidR="003E0531" w:rsidRPr="00644A77" w:rsidRDefault="003E0531" w:rsidP="00EC6EB5">
            <w:pPr>
              <w:pStyle w:val="EYTableText"/>
              <w:rPr>
                <w:sz w:val="20"/>
              </w:rPr>
            </w:pPr>
          </w:p>
        </w:tc>
        <w:tc>
          <w:tcPr>
            <w:tcW w:w="2072" w:type="dxa"/>
            <w:shd w:val="clear" w:color="auto" w:fill="auto"/>
          </w:tcPr>
          <w:p w14:paraId="6839906F" w14:textId="69019463" w:rsidR="003E0531" w:rsidRPr="00644A77" w:rsidRDefault="003E0531" w:rsidP="00EC6EB5">
            <w:pPr>
              <w:pStyle w:val="EYTableText"/>
              <w:rPr>
                <w:sz w:val="20"/>
              </w:rPr>
            </w:pPr>
          </w:p>
        </w:tc>
        <w:tc>
          <w:tcPr>
            <w:tcW w:w="2160" w:type="dxa"/>
            <w:shd w:val="clear" w:color="auto" w:fill="auto"/>
          </w:tcPr>
          <w:p w14:paraId="0366E15F" w14:textId="77777777" w:rsidR="003E0531" w:rsidRPr="00644A77" w:rsidRDefault="003E0531" w:rsidP="00EC6EB5">
            <w:pPr>
              <w:pStyle w:val="EYTableText"/>
              <w:rPr>
                <w:sz w:val="20"/>
              </w:rPr>
            </w:pPr>
          </w:p>
        </w:tc>
      </w:tr>
      <w:tr w:rsidR="003E0531" w:rsidRPr="00025DE7" w14:paraId="0EC7EDF4" w14:textId="77777777" w:rsidTr="004E65C0">
        <w:tc>
          <w:tcPr>
            <w:tcW w:w="2268" w:type="dxa"/>
            <w:shd w:val="clear" w:color="auto" w:fill="auto"/>
          </w:tcPr>
          <w:p w14:paraId="7372EAE8" w14:textId="621C7316" w:rsidR="003E0531" w:rsidRDefault="003E0531" w:rsidP="00EC6EB5">
            <w:pPr>
              <w:pStyle w:val="EYTableText"/>
              <w:rPr>
                <w:sz w:val="20"/>
              </w:rPr>
            </w:pPr>
          </w:p>
        </w:tc>
        <w:tc>
          <w:tcPr>
            <w:tcW w:w="2410" w:type="dxa"/>
            <w:shd w:val="clear" w:color="auto" w:fill="auto"/>
          </w:tcPr>
          <w:p w14:paraId="1AAAB1CE" w14:textId="1384A0E0" w:rsidR="003E0531" w:rsidRDefault="003E0531" w:rsidP="00EC6EB5">
            <w:pPr>
              <w:pStyle w:val="EYTableText"/>
              <w:rPr>
                <w:sz w:val="20"/>
              </w:rPr>
            </w:pPr>
          </w:p>
        </w:tc>
        <w:tc>
          <w:tcPr>
            <w:tcW w:w="2072" w:type="dxa"/>
            <w:shd w:val="clear" w:color="auto" w:fill="auto"/>
          </w:tcPr>
          <w:p w14:paraId="2173F87D" w14:textId="4977C9C7" w:rsidR="003E0531" w:rsidRDefault="003E0531" w:rsidP="00EC6EB5">
            <w:pPr>
              <w:pStyle w:val="EYTableText"/>
              <w:rPr>
                <w:sz w:val="20"/>
              </w:rPr>
            </w:pPr>
          </w:p>
        </w:tc>
        <w:tc>
          <w:tcPr>
            <w:tcW w:w="2160" w:type="dxa"/>
            <w:shd w:val="clear" w:color="auto" w:fill="auto"/>
          </w:tcPr>
          <w:p w14:paraId="7910A647" w14:textId="77777777" w:rsidR="003E0531" w:rsidRPr="00644A77" w:rsidRDefault="003E0531" w:rsidP="00EC6EB5">
            <w:pPr>
              <w:pStyle w:val="EYTableText"/>
              <w:rPr>
                <w:sz w:val="20"/>
              </w:rPr>
            </w:pPr>
          </w:p>
        </w:tc>
      </w:tr>
    </w:tbl>
    <w:p w14:paraId="410AFE26" w14:textId="77777777" w:rsidR="0056687A" w:rsidRDefault="0056687A" w:rsidP="009B6723">
      <w:pPr>
        <w:pStyle w:val="Heading2"/>
      </w:pPr>
      <w:bookmarkStart w:id="18" w:name="_Toc273018347"/>
      <w:bookmarkStart w:id="19" w:name="_Toc274137904"/>
      <w:bookmarkStart w:id="20" w:name="_Toc274578854"/>
      <w:bookmarkStart w:id="21" w:name="_Toc274593057"/>
      <w:bookmarkStart w:id="22" w:name="_Toc454973245"/>
      <w:r>
        <w:t>Approved by</w:t>
      </w:r>
      <w:bookmarkEnd w:id="18"/>
      <w:bookmarkEnd w:id="19"/>
      <w:bookmarkEnd w:id="20"/>
      <w:bookmarkEnd w:id="21"/>
      <w:bookmarkEnd w:id="22"/>
    </w:p>
    <w:p w14:paraId="410AFE27" w14:textId="77777777" w:rsidR="0056687A" w:rsidRDefault="0056687A" w:rsidP="0056687A">
      <w:pPr>
        <w:pStyle w:val="EYBodyText"/>
      </w:pPr>
      <w:r>
        <w:t>The following section describes who has approved this document:</w:t>
      </w:r>
    </w:p>
    <w:tbl>
      <w:tblPr>
        <w:tblW w:w="8910" w:type="dxa"/>
        <w:tblInd w:w="96" w:type="dxa"/>
        <w:tblBorders>
          <w:top w:val="single" w:sz="6" w:space="0" w:color="646464"/>
          <w:left w:val="single" w:sz="6" w:space="0" w:color="646464"/>
          <w:bottom w:val="single" w:sz="6" w:space="0" w:color="646464"/>
          <w:right w:val="single" w:sz="6" w:space="0" w:color="646464"/>
          <w:insideH w:val="single" w:sz="6" w:space="0" w:color="646464"/>
          <w:insideV w:val="single" w:sz="6" w:space="0" w:color="646464"/>
        </w:tblBorders>
        <w:tblLayout w:type="fixed"/>
        <w:tblCellMar>
          <w:top w:w="96" w:type="dxa"/>
          <w:left w:w="96" w:type="dxa"/>
          <w:bottom w:w="96" w:type="dxa"/>
          <w:right w:w="96" w:type="dxa"/>
        </w:tblCellMar>
        <w:tblLook w:val="01E0" w:firstRow="1" w:lastRow="1" w:firstColumn="1" w:lastColumn="1" w:noHBand="0" w:noVBand="0"/>
      </w:tblPr>
      <w:tblGrid>
        <w:gridCol w:w="2268"/>
        <w:gridCol w:w="2410"/>
        <w:gridCol w:w="2072"/>
        <w:gridCol w:w="2160"/>
      </w:tblGrid>
      <w:tr w:rsidR="0056687A" w:rsidRPr="00025DE7" w14:paraId="410AFE2C" w14:textId="77777777" w:rsidTr="004E65C0">
        <w:tc>
          <w:tcPr>
            <w:tcW w:w="2268" w:type="dxa"/>
            <w:tcBorders>
              <w:top w:val="single" w:sz="6" w:space="0" w:color="646464"/>
              <w:left w:val="single" w:sz="6" w:space="0" w:color="646464"/>
              <w:bottom w:val="single" w:sz="6" w:space="0" w:color="646464"/>
              <w:right w:val="single" w:sz="6" w:space="0" w:color="646464"/>
              <w:tl2br w:val="nil"/>
              <w:tr2bl w:val="nil"/>
            </w:tcBorders>
            <w:shd w:val="clear" w:color="auto" w:fill="CCCCCC"/>
          </w:tcPr>
          <w:p w14:paraId="410AFE28" w14:textId="77777777" w:rsidR="0056687A" w:rsidRPr="00025DE7" w:rsidRDefault="0056687A" w:rsidP="004F5636">
            <w:pPr>
              <w:pStyle w:val="EYTableHeadings"/>
              <w:rPr>
                <w:rFonts w:hint="eastAsia"/>
                <w:b w:val="0"/>
                <w:bCs w:val="0"/>
              </w:rPr>
            </w:pPr>
            <w:r w:rsidRPr="00025DE7">
              <w:rPr>
                <w:b w:val="0"/>
                <w:bCs w:val="0"/>
              </w:rPr>
              <w:t>Name</w:t>
            </w:r>
          </w:p>
        </w:tc>
        <w:tc>
          <w:tcPr>
            <w:tcW w:w="2410" w:type="dxa"/>
            <w:tcBorders>
              <w:top w:val="single" w:sz="6" w:space="0" w:color="646464"/>
              <w:left w:val="single" w:sz="6" w:space="0" w:color="646464"/>
              <w:bottom w:val="single" w:sz="6" w:space="0" w:color="646464"/>
              <w:right w:val="single" w:sz="6" w:space="0" w:color="646464"/>
              <w:tl2br w:val="nil"/>
              <w:tr2bl w:val="nil"/>
            </w:tcBorders>
            <w:shd w:val="clear" w:color="auto" w:fill="CCCCCC"/>
          </w:tcPr>
          <w:p w14:paraId="410AFE29" w14:textId="77777777" w:rsidR="0056687A" w:rsidRPr="00025DE7" w:rsidRDefault="0056687A" w:rsidP="004F5636">
            <w:pPr>
              <w:pStyle w:val="EYTableHeadings"/>
              <w:rPr>
                <w:rFonts w:hint="eastAsia"/>
                <w:b w:val="0"/>
                <w:bCs w:val="0"/>
              </w:rPr>
            </w:pPr>
            <w:r w:rsidRPr="00025DE7">
              <w:rPr>
                <w:b w:val="0"/>
                <w:bCs w:val="0"/>
              </w:rPr>
              <w:t>Title</w:t>
            </w:r>
          </w:p>
        </w:tc>
        <w:tc>
          <w:tcPr>
            <w:tcW w:w="2072" w:type="dxa"/>
            <w:tcBorders>
              <w:top w:val="single" w:sz="6" w:space="0" w:color="646464"/>
              <w:left w:val="single" w:sz="6" w:space="0" w:color="646464"/>
              <w:bottom w:val="single" w:sz="6" w:space="0" w:color="646464"/>
              <w:right w:val="single" w:sz="6" w:space="0" w:color="646464"/>
              <w:tl2br w:val="nil"/>
              <w:tr2bl w:val="nil"/>
            </w:tcBorders>
            <w:shd w:val="clear" w:color="auto" w:fill="CCCCCC"/>
          </w:tcPr>
          <w:p w14:paraId="410AFE2A" w14:textId="77777777" w:rsidR="0056687A" w:rsidRPr="00025DE7" w:rsidRDefault="0056687A" w:rsidP="004F5636">
            <w:pPr>
              <w:pStyle w:val="EYTableHeadings"/>
              <w:rPr>
                <w:rFonts w:hint="eastAsia"/>
                <w:b w:val="0"/>
                <w:bCs w:val="0"/>
              </w:rPr>
            </w:pPr>
            <w:r w:rsidRPr="00025DE7">
              <w:rPr>
                <w:b w:val="0"/>
                <w:bCs w:val="0"/>
              </w:rPr>
              <w:t xml:space="preserve">Organization </w:t>
            </w:r>
          </w:p>
        </w:tc>
        <w:tc>
          <w:tcPr>
            <w:tcW w:w="2160" w:type="dxa"/>
            <w:tcBorders>
              <w:top w:val="single" w:sz="6" w:space="0" w:color="646464"/>
              <w:left w:val="single" w:sz="6" w:space="0" w:color="646464"/>
              <w:bottom w:val="single" w:sz="6" w:space="0" w:color="646464"/>
              <w:right w:val="single" w:sz="6" w:space="0" w:color="646464"/>
              <w:tl2br w:val="nil"/>
              <w:tr2bl w:val="nil"/>
            </w:tcBorders>
            <w:shd w:val="clear" w:color="auto" w:fill="CCCCCC"/>
          </w:tcPr>
          <w:p w14:paraId="410AFE2B" w14:textId="77777777" w:rsidR="0056687A" w:rsidRPr="00025DE7" w:rsidRDefault="0056687A" w:rsidP="004F5636">
            <w:pPr>
              <w:pStyle w:val="EYTableHeadings"/>
              <w:rPr>
                <w:rFonts w:hint="eastAsia"/>
                <w:b w:val="0"/>
                <w:bCs w:val="0"/>
              </w:rPr>
            </w:pPr>
            <w:r w:rsidRPr="00025DE7">
              <w:rPr>
                <w:b w:val="0"/>
                <w:bCs w:val="0"/>
              </w:rPr>
              <w:t>Date</w:t>
            </w:r>
          </w:p>
        </w:tc>
      </w:tr>
      <w:tr w:rsidR="00B641FB" w:rsidRPr="00025DE7" w14:paraId="410AFE31" w14:textId="77777777" w:rsidTr="004E65C0">
        <w:tc>
          <w:tcPr>
            <w:tcW w:w="2268" w:type="dxa"/>
            <w:shd w:val="clear" w:color="auto" w:fill="auto"/>
          </w:tcPr>
          <w:p w14:paraId="410AFE2D" w14:textId="5669E6FC" w:rsidR="00B641FB" w:rsidRPr="00644A77" w:rsidRDefault="00B641FB" w:rsidP="004F5636">
            <w:pPr>
              <w:pStyle w:val="EYTableText"/>
              <w:rPr>
                <w:sz w:val="20"/>
              </w:rPr>
            </w:pPr>
            <w:proofErr w:type="spellStart"/>
            <w:r>
              <w:rPr>
                <w:sz w:val="20"/>
              </w:rPr>
              <w:t>Shenjin</w:t>
            </w:r>
            <w:proofErr w:type="spellEnd"/>
            <w:r>
              <w:rPr>
                <w:sz w:val="20"/>
              </w:rPr>
              <w:t xml:space="preserve"> Thomas</w:t>
            </w:r>
          </w:p>
        </w:tc>
        <w:tc>
          <w:tcPr>
            <w:tcW w:w="2410" w:type="dxa"/>
            <w:shd w:val="clear" w:color="auto" w:fill="auto"/>
          </w:tcPr>
          <w:p w14:paraId="410AFE2E" w14:textId="25581D41" w:rsidR="00B641FB" w:rsidRPr="00644A77" w:rsidRDefault="00B641FB" w:rsidP="004F5636">
            <w:pPr>
              <w:pStyle w:val="EYTableText"/>
              <w:rPr>
                <w:sz w:val="20"/>
              </w:rPr>
            </w:pPr>
            <w:r>
              <w:rPr>
                <w:sz w:val="20"/>
              </w:rPr>
              <w:t>Client</w:t>
            </w:r>
          </w:p>
        </w:tc>
        <w:tc>
          <w:tcPr>
            <w:tcW w:w="2072" w:type="dxa"/>
            <w:shd w:val="clear" w:color="auto" w:fill="auto"/>
          </w:tcPr>
          <w:p w14:paraId="410AFE2F" w14:textId="4D1BAD6B" w:rsidR="00B641FB" w:rsidRPr="00644A77" w:rsidRDefault="00B641FB" w:rsidP="004F5636">
            <w:pPr>
              <w:pStyle w:val="EYTableText"/>
              <w:rPr>
                <w:sz w:val="20"/>
              </w:rPr>
            </w:pPr>
            <w:proofErr w:type="spellStart"/>
            <w:r>
              <w:rPr>
                <w:sz w:val="20"/>
              </w:rPr>
              <w:t>BZRide</w:t>
            </w:r>
            <w:proofErr w:type="spellEnd"/>
            <w:r>
              <w:rPr>
                <w:sz w:val="20"/>
              </w:rPr>
              <w:t xml:space="preserve"> </w:t>
            </w:r>
            <w:proofErr w:type="spellStart"/>
            <w:r>
              <w:rPr>
                <w:sz w:val="20"/>
              </w:rPr>
              <w:t>inc</w:t>
            </w:r>
            <w:proofErr w:type="spellEnd"/>
          </w:p>
        </w:tc>
        <w:tc>
          <w:tcPr>
            <w:tcW w:w="2160" w:type="dxa"/>
            <w:shd w:val="clear" w:color="auto" w:fill="auto"/>
          </w:tcPr>
          <w:p w14:paraId="410AFE30" w14:textId="4C2175B8" w:rsidR="00B641FB" w:rsidRPr="00644A77" w:rsidRDefault="00B641FB" w:rsidP="004F5636">
            <w:pPr>
              <w:pStyle w:val="EYTableText"/>
              <w:rPr>
                <w:sz w:val="20"/>
              </w:rPr>
            </w:pPr>
            <w:r>
              <w:rPr>
                <w:sz w:val="20"/>
              </w:rPr>
              <w:t>Xx/xx/xx</w:t>
            </w:r>
          </w:p>
        </w:tc>
      </w:tr>
      <w:tr w:rsidR="005C12C2" w:rsidRPr="00025DE7" w14:paraId="28EFC52F" w14:textId="77777777" w:rsidTr="004E65C0">
        <w:tc>
          <w:tcPr>
            <w:tcW w:w="2268" w:type="dxa"/>
            <w:shd w:val="clear" w:color="auto" w:fill="auto"/>
          </w:tcPr>
          <w:p w14:paraId="6792A70D" w14:textId="5D511EF0" w:rsidR="005C12C2" w:rsidRPr="00644A77" w:rsidRDefault="005C12C2" w:rsidP="00BB07BB">
            <w:pPr>
              <w:pStyle w:val="EYTableText"/>
              <w:rPr>
                <w:sz w:val="20"/>
              </w:rPr>
            </w:pPr>
          </w:p>
        </w:tc>
        <w:tc>
          <w:tcPr>
            <w:tcW w:w="2410" w:type="dxa"/>
            <w:shd w:val="clear" w:color="auto" w:fill="auto"/>
          </w:tcPr>
          <w:p w14:paraId="001F9D08" w14:textId="59459424" w:rsidR="005C12C2" w:rsidRPr="00644A77" w:rsidRDefault="005C12C2" w:rsidP="00BB07BB">
            <w:pPr>
              <w:pStyle w:val="EYTableText"/>
              <w:rPr>
                <w:sz w:val="20"/>
              </w:rPr>
            </w:pPr>
          </w:p>
        </w:tc>
        <w:tc>
          <w:tcPr>
            <w:tcW w:w="2072" w:type="dxa"/>
            <w:shd w:val="clear" w:color="auto" w:fill="auto"/>
          </w:tcPr>
          <w:p w14:paraId="57D7E052" w14:textId="6EC366A4" w:rsidR="005C12C2" w:rsidRPr="00644A77" w:rsidRDefault="005C12C2" w:rsidP="00BB07BB">
            <w:pPr>
              <w:pStyle w:val="EYTableText"/>
              <w:rPr>
                <w:sz w:val="20"/>
              </w:rPr>
            </w:pPr>
          </w:p>
        </w:tc>
        <w:tc>
          <w:tcPr>
            <w:tcW w:w="2160" w:type="dxa"/>
            <w:shd w:val="clear" w:color="auto" w:fill="auto"/>
          </w:tcPr>
          <w:p w14:paraId="0FC58E46" w14:textId="77777777" w:rsidR="005C12C2" w:rsidRPr="00644A77" w:rsidRDefault="005C12C2" w:rsidP="00BB07BB">
            <w:pPr>
              <w:pStyle w:val="EYTableText"/>
              <w:rPr>
                <w:sz w:val="20"/>
              </w:rPr>
            </w:pPr>
          </w:p>
        </w:tc>
      </w:tr>
      <w:tr w:rsidR="005C12C2" w:rsidRPr="00025DE7" w14:paraId="71E976EF" w14:textId="77777777" w:rsidTr="004E65C0">
        <w:tc>
          <w:tcPr>
            <w:tcW w:w="2268" w:type="dxa"/>
            <w:shd w:val="clear" w:color="auto" w:fill="auto"/>
          </w:tcPr>
          <w:p w14:paraId="116C66EE" w14:textId="30380E07" w:rsidR="005C12C2" w:rsidRDefault="005C12C2" w:rsidP="00BB07BB">
            <w:pPr>
              <w:pStyle w:val="EYTableText"/>
              <w:rPr>
                <w:sz w:val="20"/>
              </w:rPr>
            </w:pPr>
          </w:p>
        </w:tc>
        <w:tc>
          <w:tcPr>
            <w:tcW w:w="2410" w:type="dxa"/>
            <w:shd w:val="clear" w:color="auto" w:fill="auto"/>
          </w:tcPr>
          <w:p w14:paraId="06B57D8C" w14:textId="48CB097E" w:rsidR="005C12C2" w:rsidRDefault="005C12C2" w:rsidP="00BB07BB">
            <w:pPr>
              <w:pStyle w:val="EYTableText"/>
              <w:rPr>
                <w:sz w:val="20"/>
              </w:rPr>
            </w:pPr>
          </w:p>
        </w:tc>
        <w:tc>
          <w:tcPr>
            <w:tcW w:w="2072" w:type="dxa"/>
            <w:shd w:val="clear" w:color="auto" w:fill="auto"/>
          </w:tcPr>
          <w:p w14:paraId="7B9E2977" w14:textId="0C1CD2AE" w:rsidR="005C12C2" w:rsidRDefault="005C12C2" w:rsidP="00BB07BB">
            <w:pPr>
              <w:pStyle w:val="EYTableText"/>
              <w:rPr>
                <w:sz w:val="20"/>
              </w:rPr>
            </w:pPr>
          </w:p>
        </w:tc>
        <w:tc>
          <w:tcPr>
            <w:tcW w:w="2160" w:type="dxa"/>
            <w:shd w:val="clear" w:color="auto" w:fill="auto"/>
          </w:tcPr>
          <w:p w14:paraId="7DA9B09D" w14:textId="77777777" w:rsidR="005C12C2" w:rsidRPr="00644A77" w:rsidRDefault="005C12C2" w:rsidP="00BB07BB">
            <w:pPr>
              <w:pStyle w:val="EYTableText"/>
              <w:rPr>
                <w:sz w:val="20"/>
              </w:rPr>
            </w:pPr>
          </w:p>
        </w:tc>
      </w:tr>
      <w:tr w:rsidR="002C53A4" w:rsidRPr="00025DE7" w14:paraId="410AFE36" w14:textId="77777777" w:rsidTr="004E65C0">
        <w:tc>
          <w:tcPr>
            <w:tcW w:w="2268" w:type="dxa"/>
            <w:shd w:val="clear" w:color="auto" w:fill="auto"/>
          </w:tcPr>
          <w:p w14:paraId="410AFE32" w14:textId="3382FAF6" w:rsidR="002C53A4" w:rsidRPr="00644A77" w:rsidRDefault="002C53A4" w:rsidP="004F5636">
            <w:pPr>
              <w:pStyle w:val="EYTableText"/>
              <w:rPr>
                <w:sz w:val="20"/>
              </w:rPr>
            </w:pPr>
          </w:p>
        </w:tc>
        <w:tc>
          <w:tcPr>
            <w:tcW w:w="2410" w:type="dxa"/>
            <w:shd w:val="clear" w:color="auto" w:fill="auto"/>
          </w:tcPr>
          <w:p w14:paraId="410AFE33" w14:textId="2B9FFB93" w:rsidR="002C53A4" w:rsidRPr="00644A77" w:rsidRDefault="002C53A4" w:rsidP="004F5636">
            <w:pPr>
              <w:pStyle w:val="EYTableText"/>
              <w:rPr>
                <w:sz w:val="20"/>
              </w:rPr>
            </w:pPr>
          </w:p>
        </w:tc>
        <w:tc>
          <w:tcPr>
            <w:tcW w:w="2072" w:type="dxa"/>
            <w:shd w:val="clear" w:color="auto" w:fill="auto"/>
          </w:tcPr>
          <w:p w14:paraId="410AFE34" w14:textId="717EE18E" w:rsidR="002C53A4" w:rsidRPr="00644A77" w:rsidRDefault="002C53A4" w:rsidP="004F5636">
            <w:pPr>
              <w:pStyle w:val="EYTableText"/>
              <w:rPr>
                <w:sz w:val="20"/>
              </w:rPr>
            </w:pPr>
          </w:p>
        </w:tc>
        <w:tc>
          <w:tcPr>
            <w:tcW w:w="2160" w:type="dxa"/>
            <w:shd w:val="clear" w:color="auto" w:fill="auto"/>
          </w:tcPr>
          <w:p w14:paraId="410AFE35" w14:textId="77777777" w:rsidR="002C53A4" w:rsidRPr="00644A77" w:rsidRDefault="002C53A4" w:rsidP="004F5636">
            <w:pPr>
              <w:pStyle w:val="EYTableText"/>
              <w:rPr>
                <w:sz w:val="20"/>
              </w:rPr>
            </w:pPr>
          </w:p>
        </w:tc>
      </w:tr>
    </w:tbl>
    <w:p w14:paraId="410AFE37" w14:textId="77777777" w:rsidR="002C53A4" w:rsidRDefault="002C53A4" w:rsidP="009B6723">
      <w:pPr>
        <w:pStyle w:val="Heading2"/>
        <w:numPr>
          <w:ilvl w:val="0"/>
          <w:numId w:val="0"/>
        </w:numPr>
        <w:ind w:left="567"/>
        <w:sectPr w:rsidR="002C53A4" w:rsidSect="001D7411">
          <w:headerReference w:type="even" r:id="rId18"/>
          <w:headerReference w:type="default" r:id="rId19"/>
          <w:footerReference w:type="even" r:id="rId20"/>
          <w:footerReference w:type="default" r:id="rId21"/>
          <w:headerReference w:type="first" r:id="rId22"/>
          <w:footerReference w:type="first" r:id="rId23"/>
          <w:type w:val="oddPage"/>
          <w:pgSz w:w="11909" w:h="16834" w:code="9"/>
          <w:pgMar w:top="1800" w:right="2549" w:bottom="1440" w:left="630" w:header="720" w:footer="720" w:gutter="0"/>
          <w:pgNumType w:start="1"/>
          <w:cols w:space="245"/>
          <w:titlePg/>
          <w:docGrid w:linePitch="360"/>
        </w:sectPr>
      </w:pPr>
      <w:bookmarkStart w:id="23" w:name="_Toc273018348"/>
    </w:p>
    <w:p w14:paraId="410AFE38" w14:textId="77777777" w:rsidR="006C7CD3" w:rsidRDefault="0056687A" w:rsidP="009B6723">
      <w:pPr>
        <w:pStyle w:val="Heading2"/>
      </w:pPr>
      <w:bookmarkStart w:id="24" w:name="_Toc274137905"/>
      <w:bookmarkStart w:id="25" w:name="_Toc274578855"/>
      <w:bookmarkStart w:id="26" w:name="_Toc274593058"/>
      <w:bookmarkStart w:id="27" w:name="_Toc454973246"/>
      <w:r>
        <w:lastRenderedPageBreak/>
        <w:t>Revision History</w:t>
      </w:r>
      <w:bookmarkEnd w:id="23"/>
      <w:bookmarkEnd w:id="24"/>
      <w:bookmarkEnd w:id="25"/>
      <w:bookmarkEnd w:id="26"/>
      <w:bookmarkEnd w:id="27"/>
    </w:p>
    <w:p w14:paraId="410AFE39" w14:textId="0A46F26C" w:rsidR="006C7CD3" w:rsidRDefault="006C7CD3" w:rsidP="006C7CD3">
      <w:pPr>
        <w:pStyle w:val="EYBodyText"/>
      </w:pPr>
      <w:r>
        <w:t xml:space="preserve">The following section describes </w:t>
      </w:r>
      <w:r w:rsidR="00C27BD4">
        <w:t>the revision history</w:t>
      </w:r>
      <w:r>
        <w:t>:</w:t>
      </w:r>
      <w:r w:rsidR="00481C00">
        <w:t xml:space="preserve">  </w:t>
      </w:r>
    </w:p>
    <w:p w14:paraId="410AFE3A" w14:textId="77777777" w:rsidR="00396866" w:rsidRPr="00396866" w:rsidRDefault="00396866" w:rsidP="006C7CD3">
      <w:pPr>
        <w:pStyle w:val="EYBodyText"/>
        <w:rPr>
          <w:b/>
        </w:rPr>
      </w:pPr>
    </w:p>
    <w:tbl>
      <w:tblPr>
        <w:tblW w:w="10440" w:type="dxa"/>
        <w:tblInd w:w="96" w:type="dxa"/>
        <w:tblBorders>
          <w:top w:val="single" w:sz="6" w:space="0" w:color="646464"/>
          <w:left w:val="single" w:sz="6" w:space="0" w:color="646464"/>
          <w:bottom w:val="single" w:sz="6" w:space="0" w:color="646464"/>
          <w:right w:val="single" w:sz="6" w:space="0" w:color="646464"/>
          <w:insideH w:val="single" w:sz="6" w:space="0" w:color="646464"/>
          <w:insideV w:val="single" w:sz="6" w:space="0" w:color="646464"/>
        </w:tblBorders>
        <w:tblLayout w:type="fixed"/>
        <w:tblCellMar>
          <w:top w:w="96" w:type="dxa"/>
          <w:left w:w="96" w:type="dxa"/>
          <w:bottom w:w="96" w:type="dxa"/>
          <w:right w:w="96" w:type="dxa"/>
        </w:tblCellMar>
        <w:tblLook w:val="01E0" w:firstRow="1" w:lastRow="1" w:firstColumn="1" w:lastColumn="1" w:noHBand="0" w:noVBand="0"/>
      </w:tblPr>
      <w:tblGrid>
        <w:gridCol w:w="1170"/>
        <w:gridCol w:w="1530"/>
        <w:gridCol w:w="1530"/>
        <w:gridCol w:w="6210"/>
      </w:tblGrid>
      <w:tr w:rsidR="00837B65" w:rsidRPr="00396866" w14:paraId="410AFE3E" w14:textId="77777777" w:rsidTr="00837B65">
        <w:tc>
          <w:tcPr>
            <w:tcW w:w="1170" w:type="dxa"/>
            <w:tcBorders>
              <w:top w:val="single" w:sz="6" w:space="0" w:color="646464"/>
              <w:left w:val="single" w:sz="6" w:space="0" w:color="646464"/>
              <w:bottom w:val="single" w:sz="6" w:space="0" w:color="646464"/>
              <w:right w:val="single" w:sz="6" w:space="0" w:color="646464"/>
              <w:tl2br w:val="nil"/>
              <w:tr2bl w:val="nil"/>
            </w:tcBorders>
            <w:shd w:val="clear" w:color="auto" w:fill="CCCCCC"/>
          </w:tcPr>
          <w:p w14:paraId="410AFE3B" w14:textId="77777777" w:rsidR="00837B65" w:rsidRPr="00396866" w:rsidRDefault="00837B65" w:rsidP="004F5636">
            <w:pPr>
              <w:pStyle w:val="EYTableHeadings"/>
              <w:rPr>
                <w:rFonts w:hint="eastAsia"/>
                <w:bCs w:val="0"/>
              </w:rPr>
            </w:pPr>
            <w:r w:rsidRPr="00396866">
              <w:rPr>
                <w:bCs w:val="0"/>
              </w:rPr>
              <w:t>Version</w:t>
            </w:r>
          </w:p>
        </w:tc>
        <w:tc>
          <w:tcPr>
            <w:tcW w:w="1530" w:type="dxa"/>
            <w:tcBorders>
              <w:top w:val="single" w:sz="6" w:space="0" w:color="646464"/>
              <w:left w:val="single" w:sz="6" w:space="0" w:color="646464"/>
              <w:bottom w:val="single" w:sz="6" w:space="0" w:color="646464"/>
              <w:right w:val="single" w:sz="6" w:space="0" w:color="646464"/>
              <w:tl2br w:val="nil"/>
              <w:tr2bl w:val="nil"/>
            </w:tcBorders>
            <w:shd w:val="clear" w:color="auto" w:fill="CCCCCC"/>
          </w:tcPr>
          <w:p w14:paraId="73971AF0" w14:textId="68AAE275" w:rsidR="00837B65" w:rsidRPr="00396866" w:rsidRDefault="00837B65" w:rsidP="004F5636">
            <w:pPr>
              <w:pStyle w:val="EYTableHeadings"/>
              <w:rPr>
                <w:rFonts w:hint="eastAsia"/>
                <w:bCs w:val="0"/>
              </w:rPr>
            </w:pPr>
            <w:r w:rsidRPr="00396866">
              <w:rPr>
                <w:bCs w:val="0"/>
              </w:rPr>
              <w:t>Date</w:t>
            </w:r>
          </w:p>
        </w:tc>
        <w:tc>
          <w:tcPr>
            <w:tcW w:w="1530" w:type="dxa"/>
            <w:tcBorders>
              <w:top w:val="single" w:sz="6" w:space="0" w:color="646464"/>
              <w:left w:val="single" w:sz="6" w:space="0" w:color="646464"/>
              <w:bottom w:val="single" w:sz="6" w:space="0" w:color="646464"/>
              <w:right w:val="single" w:sz="6" w:space="0" w:color="646464"/>
              <w:tl2br w:val="nil"/>
              <w:tr2bl w:val="nil"/>
            </w:tcBorders>
            <w:shd w:val="clear" w:color="auto" w:fill="CCCCCC"/>
          </w:tcPr>
          <w:p w14:paraId="410AFE3C" w14:textId="29639948" w:rsidR="00837B65" w:rsidRPr="00396866" w:rsidRDefault="00837B65" w:rsidP="004F5636">
            <w:pPr>
              <w:pStyle w:val="EYTableHeadings"/>
              <w:rPr>
                <w:rFonts w:hint="eastAsia"/>
                <w:bCs w:val="0"/>
              </w:rPr>
            </w:pPr>
            <w:r>
              <w:rPr>
                <w:bCs w:val="0"/>
              </w:rPr>
              <w:t>Author</w:t>
            </w:r>
          </w:p>
        </w:tc>
        <w:tc>
          <w:tcPr>
            <w:tcW w:w="6210" w:type="dxa"/>
            <w:tcBorders>
              <w:top w:val="single" w:sz="6" w:space="0" w:color="646464"/>
              <w:left w:val="single" w:sz="6" w:space="0" w:color="646464"/>
              <w:bottom w:val="single" w:sz="6" w:space="0" w:color="646464"/>
              <w:right w:val="single" w:sz="6" w:space="0" w:color="646464"/>
              <w:tl2br w:val="nil"/>
              <w:tr2bl w:val="nil"/>
            </w:tcBorders>
            <w:shd w:val="clear" w:color="auto" w:fill="CCCCCC"/>
          </w:tcPr>
          <w:p w14:paraId="410AFE3D" w14:textId="77777777" w:rsidR="00837B65" w:rsidRPr="00396866" w:rsidRDefault="00837B65" w:rsidP="004F5636">
            <w:pPr>
              <w:pStyle w:val="EYTableHeadings"/>
              <w:rPr>
                <w:rFonts w:hint="eastAsia"/>
                <w:bCs w:val="0"/>
              </w:rPr>
            </w:pPr>
            <w:r w:rsidRPr="00396866">
              <w:rPr>
                <w:bCs w:val="0"/>
              </w:rPr>
              <w:t xml:space="preserve">Comments </w:t>
            </w:r>
          </w:p>
        </w:tc>
      </w:tr>
      <w:tr w:rsidR="00837B65" w:rsidRPr="00025DE7" w14:paraId="410AFE42" w14:textId="77777777" w:rsidTr="00837B65">
        <w:tc>
          <w:tcPr>
            <w:tcW w:w="1170" w:type="dxa"/>
            <w:shd w:val="clear" w:color="auto" w:fill="auto"/>
          </w:tcPr>
          <w:p w14:paraId="410AFE3F" w14:textId="77777777" w:rsidR="00837B65" w:rsidRDefault="00837B65" w:rsidP="004F5636">
            <w:pPr>
              <w:pStyle w:val="EYTableText"/>
            </w:pPr>
            <w:r>
              <w:t>0.1</w:t>
            </w:r>
          </w:p>
        </w:tc>
        <w:tc>
          <w:tcPr>
            <w:tcW w:w="1530" w:type="dxa"/>
          </w:tcPr>
          <w:p w14:paraId="76ACCFC4" w14:textId="7EBE8D93" w:rsidR="00837B65" w:rsidRDefault="00837B65" w:rsidP="00832212">
            <w:pPr>
              <w:pStyle w:val="EYTableText"/>
            </w:pPr>
            <w:r>
              <w:t>15/06/2016</w:t>
            </w:r>
          </w:p>
        </w:tc>
        <w:tc>
          <w:tcPr>
            <w:tcW w:w="1530" w:type="dxa"/>
            <w:shd w:val="clear" w:color="auto" w:fill="auto"/>
          </w:tcPr>
          <w:p w14:paraId="410AFE40" w14:textId="65EA3857" w:rsidR="00837B65" w:rsidRPr="00304FAD" w:rsidRDefault="00E34316" w:rsidP="00832212">
            <w:pPr>
              <w:pStyle w:val="EYTableText"/>
              <w:rPr>
                <w:sz w:val="20"/>
              </w:rPr>
            </w:pPr>
            <w:r>
              <w:rPr>
                <w:sz w:val="20"/>
              </w:rPr>
              <w:t>Santhosh</w:t>
            </w:r>
          </w:p>
        </w:tc>
        <w:tc>
          <w:tcPr>
            <w:tcW w:w="6210" w:type="dxa"/>
            <w:shd w:val="clear" w:color="auto" w:fill="auto"/>
          </w:tcPr>
          <w:p w14:paraId="410AFE41" w14:textId="77777777" w:rsidR="00837B65" w:rsidRDefault="00837B65" w:rsidP="004F5636">
            <w:pPr>
              <w:pStyle w:val="EYTableText"/>
            </w:pPr>
            <w:r>
              <w:t>Initial Draft</w:t>
            </w:r>
          </w:p>
        </w:tc>
      </w:tr>
      <w:tr w:rsidR="00837B65" w:rsidRPr="00025DE7" w14:paraId="410AFE46" w14:textId="77777777" w:rsidTr="00837B65">
        <w:tc>
          <w:tcPr>
            <w:tcW w:w="1170" w:type="dxa"/>
            <w:shd w:val="clear" w:color="auto" w:fill="auto"/>
          </w:tcPr>
          <w:p w14:paraId="410AFE43" w14:textId="00A0BBA7" w:rsidR="00837B65" w:rsidRDefault="00837B65" w:rsidP="004F5636">
            <w:pPr>
              <w:pStyle w:val="EYTableText"/>
            </w:pPr>
            <w:r>
              <w:t>1.0</w:t>
            </w:r>
          </w:p>
        </w:tc>
        <w:tc>
          <w:tcPr>
            <w:tcW w:w="1530" w:type="dxa"/>
          </w:tcPr>
          <w:p w14:paraId="731A3F9F" w14:textId="6F4A2FE5" w:rsidR="00837B65" w:rsidRDefault="00837B65" w:rsidP="004F5636">
            <w:pPr>
              <w:pStyle w:val="EYTableText"/>
            </w:pPr>
            <w:r>
              <w:t>16/06/2016</w:t>
            </w:r>
          </w:p>
        </w:tc>
        <w:tc>
          <w:tcPr>
            <w:tcW w:w="1530" w:type="dxa"/>
            <w:shd w:val="clear" w:color="auto" w:fill="auto"/>
          </w:tcPr>
          <w:p w14:paraId="410AFE44" w14:textId="5A998747" w:rsidR="00837B65" w:rsidRDefault="00634002" w:rsidP="004F5636">
            <w:pPr>
              <w:pStyle w:val="EYTableText"/>
            </w:pPr>
            <w:r>
              <w:rPr>
                <w:sz w:val="20"/>
              </w:rPr>
              <w:t>Santhosh</w:t>
            </w:r>
          </w:p>
        </w:tc>
        <w:tc>
          <w:tcPr>
            <w:tcW w:w="6210" w:type="dxa"/>
            <w:shd w:val="clear" w:color="auto" w:fill="auto"/>
          </w:tcPr>
          <w:p w14:paraId="410AFE45" w14:textId="6A72672D" w:rsidR="00837B65" w:rsidRDefault="00837B65" w:rsidP="004F5636">
            <w:pPr>
              <w:pStyle w:val="EYTableText"/>
            </w:pPr>
            <w:r>
              <w:t>Updated for different sections and diagrams</w:t>
            </w:r>
          </w:p>
        </w:tc>
      </w:tr>
      <w:tr w:rsidR="00837B65" w:rsidRPr="00025DE7" w14:paraId="0FF80D6E" w14:textId="77777777" w:rsidTr="00837B65">
        <w:tc>
          <w:tcPr>
            <w:tcW w:w="1170" w:type="dxa"/>
            <w:shd w:val="clear" w:color="auto" w:fill="auto"/>
          </w:tcPr>
          <w:p w14:paraId="74495EC1" w14:textId="3B2298F0" w:rsidR="00837B65" w:rsidRDefault="00837B65" w:rsidP="0000607D">
            <w:pPr>
              <w:pStyle w:val="EYTableText"/>
            </w:pPr>
            <w:r>
              <w:t>1.1</w:t>
            </w:r>
          </w:p>
        </w:tc>
        <w:tc>
          <w:tcPr>
            <w:tcW w:w="1530" w:type="dxa"/>
          </w:tcPr>
          <w:p w14:paraId="2C347F3F" w14:textId="0C1C48D3" w:rsidR="00837B65" w:rsidRDefault="00837B65" w:rsidP="0000607D">
            <w:pPr>
              <w:pStyle w:val="EYTableText"/>
            </w:pPr>
            <w:r>
              <w:t>22/06/2016</w:t>
            </w:r>
          </w:p>
        </w:tc>
        <w:tc>
          <w:tcPr>
            <w:tcW w:w="1530" w:type="dxa"/>
            <w:shd w:val="clear" w:color="auto" w:fill="auto"/>
          </w:tcPr>
          <w:p w14:paraId="3DC5032E" w14:textId="4EE78662" w:rsidR="00837B65" w:rsidRDefault="00634002" w:rsidP="0000607D">
            <w:pPr>
              <w:pStyle w:val="EYTableText"/>
            </w:pPr>
            <w:r>
              <w:rPr>
                <w:sz w:val="20"/>
              </w:rPr>
              <w:t>Santhosh</w:t>
            </w:r>
          </w:p>
        </w:tc>
        <w:tc>
          <w:tcPr>
            <w:tcW w:w="6210" w:type="dxa"/>
            <w:shd w:val="clear" w:color="auto" w:fill="auto"/>
          </w:tcPr>
          <w:p w14:paraId="4A17D94C" w14:textId="44D2E75A" w:rsidR="00837B65" w:rsidRDefault="00837B65" w:rsidP="0000607D">
            <w:pPr>
              <w:pStyle w:val="EYTableText"/>
            </w:pPr>
            <w:r>
              <w:t>Service methods and tables</w:t>
            </w:r>
          </w:p>
        </w:tc>
      </w:tr>
      <w:tr w:rsidR="00837B65" w:rsidRPr="00025DE7" w14:paraId="0EC99F93" w14:textId="77777777" w:rsidTr="00837B65">
        <w:tc>
          <w:tcPr>
            <w:tcW w:w="1170" w:type="dxa"/>
            <w:shd w:val="clear" w:color="auto" w:fill="auto"/>
          </w:tcPr>
          <w:p w14:paraId="404AFEA2" w14:textId="6A88EEBA" w:rsidR="00837B65" w:rsidRDefault="00837B65" w:rsidP="00EC6EB5">
            <w:pPr>
              <w:pStyle w:val="EYTableText"/>
            </w:pPr>
            <w:r>
              <w:t>1.2</w:t>
            </w:r>
          </w:p>
        </w:tc>
        <w:tc>
          <w:tcPr>
            <w:tcW w:w="1530" w:type="dxa"/>
          </w:tcPr>
          <w:p w14:paraId="75CB91AF" w14:textId="34227808" w:rsidR="00837B65" w:rsidRDefault="00837B65" w:rsidP="00EC6EB5">
            <w:pPr>
              <w:pStyle w:val="EYTableText"/>
            </w:pPr>
            <w:r>
              <w:t>23/06/2016</w:t>
            </w:r>
          </w:p>
        </w:tc>
        <w:tc>
          <w:tcPr>
            <w:tcW w:w="1530" w:type="dxa"/>
            <w:shd w:val="clear" w:color="auto" w:fill="auto"/>
          </w:tcPr>
          <w:p w14:paraId="181751A3" w14:textId="231B4468" w:rsidR="00837B65" w:rsidRDefault="00634002" w:rsidP="00EC6EB5">
            <w:pPr>
              <w:pStyle w:val="EYTableText"/>
            </w:pPr>
            <w:r>
              <w:rPr>
                <w:sz w:val="20"/>
              </w:rPr>
              <w:t>Santhosh</w:t>
            </w:r>
          </w:p>
        </w:tc>
        <w:tc>
          <w:tcPr>
            <w:tcW w:w="6210" w:type="dxa"/>
            <w:shd w:val="clear" w:color="auto" w:fill="auto"/>
          </w:tcPr>
          <w:p w14:paraId="51A3AA50" w14:textId="7FD26672" w:rsidR="00837B65" w:rsidRDefault="00837B65" w:rsidP="001D7155">
            <w:pPr>
              <w:pStyle w:val="EYTableText"/>
            </w:pPr>
            <w:r>
              <w:t>DB table are added</w:t>
            </w:r>
            <w:r w:rsidR="00C24FD9">
              <w:t>, removed unwanted sections</w:t>
            </w:r>
          </w:p>
        </w:tc>
      </w:tr>
      <w:tr w:rsidR="00A77E47" w:rsidRPr="00025DE7" w14:paraId="410AFE4A" w14:textId="77777777" w:rsidTr="00837B65">
        <w:tc>
          <w:tcPr>
            <w:tcW w:w="1170" w:type="dxa"/>
            <w:shd w:val="clear" w:color="auto" w:fill="auto"/>
          </w:tcPr>
          <w:p w14:paraId="410AFE47" w14:textId="3D3BB99D" w:rsidR="00A77E47" w:rsidRDefault="00A77E47" w:rsidP="004F5636">
            <w:pPr>
              <w:pStyle w:val="EYTableText"/>
            </w:pPr>
            <w:ins w:id="28" w:author="Santhosh Joseph" w:date="2016-06-29T14:19:00Z">
              <w:r>
                <w:t>1.</w:t>
              </w:r>
              <w:r>
                <w:t>3</w:t>
              </w:r>
            </w:ins>
          </w:p>
        </w:tc>
        <w:tc>
          <w:tcPr>
            <w:tcW w:w="1530" w:type="dxa"/>
          </w:tcPr>
          <w:p w14:paraId="3F580256" w14:textId="2AD15765" w:rsidR="00A77E47" w:rsidRDefault="00A77E47" w:rsidP="004F5636">
            <w:pPr>
              <w:pStyle w:val="EYTableText"/>
            </w:pPr>
            <w:ins w:id="29" w:author="Santhosh Joseph" w:date="2016-06-29T14:19:00Z">
              <w:r>
                <w:t>29</w:t>
              </w:r>
              <w:r>
                <w:t>/06/2016</w:t>
              </w:r>
            </w:ins>
          </w:p>
        </w:tc>
        <w:tc>
          <w:tcPr>
            <w:tcW w:w="1530" w:type="dxa"/>
            <w:shd w:val="clear" w:color="auto" w:fill="auto"/>
          </w:tcPr>
          <w:p w14:paraId="410AFE48" w14:textId="42D4DE99" w:rsidR="00A77E47" w:rsidRDefault="00A77E47" w:rsidP="004F5636">
            <w:pPr>
              <w:pStyle w:val="EYTableText"/>
            </w:pPr>
            <w:ins w:id="30" w:author="Santhosh Joseph" w:date="2016-06-29T14:19:00Z">
              <w:r>
                <w:rPr>
                  <w:sz w:val="20"/>
                </w:rPr>
                <w:t>Santhosh</w:t>
              </w:r>
            </w:ins>
          </w:p>
        </w:tc>
        <w:tc>
          <w:tcPr>
            <w:tcW w:w="6210" w:type="dxa"/>
            <w:shd w:val="clear" w:color="auto" w:fill="auto"/>
          </w:tcPr>
          <w:p w14:paraId="410AFE49" w14:textId="35DD9110" w:rsidR="00A77E47" w:rsidRDefault="00A77E47" w:rsidP="004F5636">
            <w:pPr>
              <w:pStyle w:val="EYTableText"/>
            </w:pPr>
            <w:ins w:id="31" w:author="Santhosh Joseph" w:date="2016-06-29T14:19:00Z">
              <w:r>
                <w:t>Model class diagram added</w:t>
              </w:r>
            </w:ins>
          </w:p>
        </w:tc>
      </w:tr>
      <w:tr w:rsidR="00A77E47" w:rsidRPr="00025DE7" w14:paraId="410AFE4E" w14:textId="77777777" w:rsidTr="00837B65">
        <w:tc>
          <w:tcPr>
            <w:tcW w:w="1170" w:type="dxa"/>
            <w:shd w:val="clear" w:color="auto" w:fill="auto"/>
          </w:tcPr>
          <w:p w14:paraId="410AFE4B" w14:textId="66205A38" w:rsidR="00A77E47" w:rsidRDefault="00A77E47" w:rsidP="004F5636">
            <w:pPr>
              <w:pStyle w:val="EYTableText"/>
            </w:pPr>
          </w:p>
        </w:tc>
        <w:tc>
          <w:tcPr>
            <w:tcW w:w="1530" w:type="dxa"/>
          </w:tcPr>
          <w:p w14:paraId="775925D3" w14:textId="77777777" w:rsidR="00A77E47" w:rsidRDefault="00A77E47" w:rsidP="004F5636">
            <w:pPr>
              <w:pStyle w:val="EYTableText"/>
            </w:pPr>
          </w:p>
        </w:tc>
        <w:tc>
          <w:tcPr>
            <w:tcW w:w="1530" w:type="dxa"/>
            <w:shd w:val="clear" w:color="auto" w:fill="auto"/>
          </w:tcPr>
          <w:p w14:paraId="410AFE4C" w14:textId="2E5E6BC5" w:rsidR="00A77E47" w:rsidRDefault="00A77E47" w:rsidP="004F5636">
            <w:pPr>
              <w:pStyle w:val="EYTableText"/>
            </w:pPr>
          </w:p>
        </w:tc>
        <w:tc>
          <w:tcPr>
            <w:tcW w:w="6210" w:type="dxa"/>
            <w:shd w:val="clear" w:color="auto" w:fill="auto"/>
          </w:tcPr>
          <w:p w14:paraId="410AFE4D" w14:textId="6E650024" w:rsidR="00A77E47" w:rsidRDefault="00A77E47" w:rsidP="004F5636">
            <w:pPr>
              <w:pStyle w:val="EYTableText"/>
            </w:pPr>
            <w:bookmarkStart w:id="32" w:name="_GoBack"/>
            <w:bookmarkEnd w:id="32"/>
          </w:p>
        </w:tc>
      </w:tr>
      <w:tr w:rsidR="00A77E47" w:rsidRPr="00025DE7" w14:paraId="410AFE52" w14:textId="77777777" w:rsidTr="00837B65">
        <w:tc>
          <w:tcPr>
            <w:tcW w:w="1170" w:type="dxa"/>
            <w:shd w:val="clear" w:color="auto" w:fill="auto"/>
          </w:tcPr>
          <w:p w14:paraId="410AFE4F" w14:textId="77777777" w:rsidR="00A77E47" w:rsidRDefault="00A77E47" w:rsidP="004F5636">
            <w:pPr>
              <w:pStyle w:val="EYTableText"/>
            </w:pPr>
          </w:p>
        </w:tc>
        <w:tc>
          <w:tcPr>
            <w:tcW w:w="1530" w:type="dxa"/>
          </w:tcPr>
          <w:p w14:paraId="3B59A865" w14:textId="77777777" w:rsidR="00A77E47" w:rsidRDefault="00A77E47" w:rsidP="004F5636">
            <w:pPr>
              <w:pStyle w:val="EYTableText"/>
            </w:pPr>
          </w:p>
        </w:tc>
        <w:tc>
          <w:tcPr>
            <w:tcW w:w="1530" w:type="dxa"/>
            <w:shd w:val="clear" w:color="auto" w:fill="auto"/>
          </w:tcPr>
          <w:p w14:paraId="410AFE50" w14:textId="320D17E0" w:rsidR="00A77E47" w:rsidRDefault="00A77E47" w:rsidP="004F5636">
            <w:pPr>
              <w:pStyle w:val="EYTableText"/>
            </w:pPr>
          </w:p>
        </w:tc>
        <w:tc>
          <w:tcPr>
            <w:tcW w:w="6210" w:type="dxa"/>
            <w:shd w:val="clear" w:color="auto" w:fill="auto"/>
          </w:tcPr>
          <w:p w14:paraId="410AFE51" w14:textId="77777777" w:rsidR="00A77E47" w:rsidRDefault="00A77E47" w:rsidP="004F5636">
            <w:pPr>
              <w:pStyle w:val="EYTableText"/>
            </w:pPr>
          </w:p>
        </w:tc>
      </w:tr>
      <w:tr w:rsidR="00A77E47" w:rsidRPr="00025DE7" w14:paraId="2184FA3A" w14:textId="77777777" w:rsidTr="00837B65">
        <w:tc>
          <w:tcPr>
            <w:tcW w:w="1170" w:type="dxa"/>
            <w:shd w:val="clear" w:color="auto" w:fill="auto"/>
          </w:tcPr>
          <w:p w14:paraId="5F9CDBBD" w14:textId="77777777" w:rsidR="00A77E47" w:rsidRDefault="00A77E47" w:rsidP="004F5636">
            <w:pPr>
              <w:pStyle w:val="EYTableText"/>
            </w:pPr>
          </w:p>
        </w:tc>
        <w:tc>
          <w:tcPr>
            <w:tcW w:w="1530" w:type="dxa"/>
          </w:tcPr>
          <w:p w14:paraId="1FA6CF22" w14:textId="77777777" w:rsidR="00A77E47" w:rsidRDefault="00A77E47" w:rsidP="004F5636">
            <w:pPr>
              <w:pStyle w:val="EYTableText"/>
            </w:pPr>
          </w:p>
        </w:tc>
        <w:tc>
          <w:tcPr>
            <w:tcW w:w="1530" w:type="dxa"/>
            <w:shd w:val="clear" w:color="auto" w:fill="auto"/>
          </w:tcPr>
          <w:p w14:paraId="5D650D49" w14:textId="77777777" w:rsidR="00A77E47" w:rsidRDefault="00A77E47" w:rsidP="004F5636">
            <w:pPr>
              <w:pStyle w:val="EYTableText"/>
            </w:pPr>
          </w:p>
        </w:tc>
        <w:tc>
          <w:tcPr>
            <w:tcW w:w="6210" w:type="dxa"/>
            <w:shd w:val="clear" w:color="auto" w:fill="auto"/>
          </w:tcPr>
          <w:p w14:paraId="08BBA3BB" w14:textId="77777777" w:rsidR="00A77E47" w:rsidRDefault="00A77E47" w:rsidP="004F5636">
            <w:pPr>
              <w:pStyle w:val="EYTableText"/>
            </w:pPr>
          </w:p>
        </w:tc>
      </w:tr>
      <w:tr w:rsidR="00A77E47" w:rsidRPr="00025DE7" w14:paraId="5BCF196E" w14:textId="77777777" w:rsidTr="00837B65">
        <w:tc>
          <w:tcPr>
            <w:tcW w:w="1170" w:type="dxa"/>
            <w:shd w:val="clear" w:color="auto" w:fill="auto"/>
          </w:tcPr>
          <w:p w14:paraId="22ADDEF5" w14:textId="77777777" w:rsidR="00A77E47" w:rsidRDefault="00A77E47" w:rsidP="004F5636">
            <w:pPr>
              <w:pStyle w:val="EYTableText"/>
            </w:pPr>
          </w:p>
        </w:tc>
        <w:tc>
          <w:tcPr>
            <w:tcW w:w="1530" w:type="dxa"/>
          </w:tcPr>
          <w:p w14:paraId="034F26D0" w14:textId="77777777" w:rsidR="00A77E47" w:rsidRDefault="00A77E47" w:rsidP="004F5636">
            <w:pPr>
              <w:pStyle w:val="EYTableText"/>
            </w:pPr>
          </w:p>
        </w:tc>
        <w:tc>
          <w:tcPr>
            <w:tcW w:w="1530" w:type="dxa"/>
            <w:shd w:val="clear" w:color="auto" w:fill="auto"/>
          </w:tcPr>
          <w:p w14:paraId="0E90A9D2" w14:textId="77777777" w:rsidR="00A77E47" w:rsidRDefault="00A77E47" w:rsidP="004F5636">
            <w:pPr>
              <w:pStyle w:val="EYTableText"/>
            </w:pPr>
          </w:p>
        </w:tc>
        <w:tc>
          <w:tcPr>
            <w:tcW w:w="6210" w:type="dxa"/>
            <w:shd w:val="clear" w:color="auto" w:fill="auto"/>
          </w:tcPr>
          <w:p w14:paraId="5ECF8FDE" w14:textId="77777777" w:rsidR="00A77E47" w:rsidRDefault="00A77E47" w:rsidP="004F5636">
            <w:pPr>
              <w:pStyle w:val="EYTableText"/>
            </w:pPr>
          </w:p>
        </w:tc>
      </w:tr>
    </w:tbl>
    <w:p w14:paraId="410AFE53" w14:textId="77777777" w:rsidR="006C7CD3" w:rsidRDefault="006C7CD3" w:rsidP="006C7CD3">
      <w:pPr>
        <w:pStyle w:val="EYBodyText"/>
      </w:pPr>
    </w:p>
    <w:p w14:paraId="410AFE54" w14:textId="77777777" w:rsidR="00D52E9D" w:rsidRDefault="00D52E9D" w:rsidP="002209BE">
      <w:pPr>
        <w:pStyle w:val="Heading1"/>
      </w:pPr>
      <w:bookmarkStart w:id="33" w:name="_Toc273018349"/>
      <w:bookmarkStart w:id="34" w:name="_Toc274137906"/>
      <w:bookmarkStart w:id="35" w:name="_Toc274578856"/>
      <w:bookmarkStart w:id="36" w:name="_Toc274593059"/>
      <w:bookmarkStart w:id="37" w:name="_Toc454973247"/>
      <w:r>
        <w:lastRenderedPageBreak/>
        <w:t>Introduction</w:t>
      </w:r>
      <w:bookmarkEnd w:id="4"/>
      <w:bookmarkEnd w:id="33"/>
      <w:bookmarkEnd w:id="34"/>
      <w:bookmarkEnd w:id="35"/>
      <w:bookmarkEnd w:id="36"/>
      <w:bookmarkEnd w:id="37"/>
    </w:p>
    <w:p w14:paraId="0576313B" w14:textId="77777777" w:rsidR="00C16A70" w:rsidRDefault="00D52E9D" w:rsidP="00C16A70">
      <w:pPr>
        <w:pStyle w:val="EYBodyText"/>
      </w:pPr>
      <w:r w:rsidRPr="00183FC7">
        <w:t xml:space="preserve">The introduction of the </w:t>
      </w:r>
      <w:r w:rsidR="00B33E81">
        <w:t xml:space="preserve">Solution </w:t>
      </w:r>
      <w:r>
        <w:t xml:space="preserve">Design </w:t>
      </w:r>
      <w:r w:rsidR="00B33E81">
        <w:t>D</w:t>
      </w:r>
      <w:r w:rsidRPr="00183FC7">
        <w:t>ocument provides an overview of the entire document. It includes the purpose, scope, definitions</w:t>
      </w:r>
      <w:r>
        <w:t xml:space="preserve"> </w:t>
      </w:r>
      <w:r w:rsidRPr="00183FC7">
        <w:t>and references of this document.</w:t>
      </w:r>
      <w:bookmarkStart w:id="38" w:name="_Toc252292105"/>
      <w:bookmarkStart w:id="39" w:name="_Toc273018350"/>
      <w:bookmarkStart w:id="40" w:name="_Toc274137907"/>
      <w:bookmarkStart w:id="41" w:name="_Toc274578857"/>
      <w:bookmarkStart w:id="42" w:name="_Toc274593060"/>
    </w:p>
    <w:p w14:paraId="410AFE56" w14:textId="224B46FA" w:rsidR="00D52E9D" w:rsidRDefault="00D52E9D" w:rsidP="00E072B6">
      <w:pPr>
        <w:pStyle w:val="Heading1"/>
        <w:tabs>
          <w:tab w:val="clear" w:pos="522"/>
        </w:tabs>
        <w:ind w:left="426" w:hanging="426"/>
      </w:pPr>
      <w:bookmarkStart w:id="43" w:name="_Toc454973248"/>
      <w:r>
        <w:lastRenderedPageBreak/>
        <w:t>Purpose of this document</w:t>
      </w:r>
      <w:bookmarkEnd w:id="38"/>
      <w:bookmarkEnd w:id="39"/>
      <w:bookmarkEnd w:id="40"/>
      <w:bookmarkEnd w:id="41"/>
      <w:bookmarkEnd w:id="42"/>
      <w:bookmarkEnd w:id="43"/>
    </w:p>
    <w:p w14:paraId="410AFE57" w14:textId="7449AA00" w:rsidR="005C7A76" w:rsidRDefault="006621C9" w:rsidP="000409E7">
      <w:pPr>
        <w:pStyle w:val="EYBodyText"/>
        <w:spacing w:after="180"/>
        <w:rPr>
          <w:color w:val="000000" w:themeColor="text1"/>
        </w:rPr>
      </w:pPr>
      <w:r w:rsidRPr="006621C9">
        <w:rPr>
          <w:color w:val="000000" w:themeColor="text1"/>
        </w:rPr>
        <w:t xml:space="preserve">This document provides an overview of </w:t>
      </w:r>
      <w:r w:rsidR="000409E7">
        <w:rPr>
          <w:color w:val="000000" w:themeColor="text1"/>
        </w:rPr>
        <w:t xml:space="preserve">the </w:t>
      </w:r>
      <w:proofErr w:type="spellStart"/>
      <w:r w:rsidR="00FF767A">
        <w:rPr>
          <w:color w:val="000000" w:themeColor="text1"/>
        </w:rPr>
        <w:t>BZRide</w:t>
      </w:r>
      <w:proofErr w:type="spellEnd"/>
      <w:r w:rsidR="00940C89">
        <w:rPr>
          <w:color w:val="000000" w:themeColor="text1"/>
        </w:rPr>
        <w:t xml:space="preserve"> Mobile</w:t>
      </w:r>
      <w:r w:rsidRPr="006621C9">
        <w:rPr>
          <w:color w:val="000000" w:themeColor="text1"/>
        </w:rPr>
        <w:t xml:space="preserve"> Application. This document is intended to capture and conv</w:t>
      </w:r>
      <w:r w:rsidR="00DA13AF">
        <w:rPr>
          <w:color w:val="000000" w:themeColor="text1"/>
        </w:rPr>
        <w:t>ey</w:t>
      </w:r>
      <w:r w:rsidRPr="006621C9">
        <w:rPr>
          <w:color w:val="000000" w:themeColor="text1"/>
        </w:rPr>
        <w:t xml:space="preserve"> the significant architectural and design decisions which have been made </w:t>
      </w:r>
      <w:r w:rsidR="000409E7">
        <w:rPr>
          <w:color w:val="000000" w:themeColor="text1"/>
        </w:rPr>
        <w:t>for</w:t>
      </w:r>
      <w:r w:rsidRPr="006621C9">
        <w:rPr>
          <w:color w:val="000000" w:themeColor="text1"/>
        </w:rPr>
        <w:t xml:space="preserve"> designing and building the application. This is a technical reference document for team members involved in the development, testing and implementation of the application.</w:t>
      </w:r>
    </w:p>
    <w:p w14:paraId="410AFE58" w14:textId="77777777" w:rsidR="002010E6" w:rsidRDefault="002010E6" w:rsidP="009B6723">
      <w:pPr>
        <w:pStyle w:val="Heading2"/>
      </w:pPr>
      <w:bookmarkStart w:id="44" w:name="_Toc454973249"/>
      <w:r>
        <w:t>Project Scope</w:t>
      </w:r>
      <w:bookmarkEnd w:id="44"/>
    </w:p>
    <w:p w14:paraId="30373BDF" w14:textId="52DABF9C" w:rsidR="00FA52CA" w:rsidRPr="007D1541" w:rsidRDefault="0043263E" w:rsidP="00DE7F36">
      <w:pPr>
        <w:pStyle w:val="EYBodyText"/>
        <w:rPr>
          <w:lang w:val="en-IN"/>
        </w:rPr>
      </w:pPr>
      <w:proofErr w:type="spellStart"/>
      <w:r>
        <w:rPr>
          <w:lang w:val="en-IN"/>
        </w:rPr>
        <w:t>BZRide</w:t>
      </w:r>
      <w:proofErr w:type="spellEnd"/>
      <w:r>
        <w:rPr>
          <w:lang w:val="en-IN"/>
        </w:rPr>
        <w:t xml:space="preserve"> is for driver and riders</w:t>
      </w:r>
      <w:r w:rsidR="00FA52CA">
        <w:rPr>
          <w:color w:val="000000" w:themeColor="text1"/>
        </w:rPr>
        <w:t>.</w:t>
      </w:r>
      <w:r w:rsidR="00B653F7">
        <w:rPr>
          <w:color w:val="000000" w:themeColor="text1"/>
        </w:rPr>
        <w:t xml:space="preserve"> The app and admin system and web site are developed as part of this project</w:t>
      </w:r>
      <w:r w:rsidR="009F1235">
        <w:rPr>
          <w:color w:val="000000" w:themeColor="text1"/>
        </w:rPr>
        <w:t>.</w:t>
      </w:r>
    </w:p>
    <w:p w14:paraId="410AFE5D" w14:textId="77777777" w:rsidR="00D52E9D" w:rsidRDefault="00D52E9D" w:rsidP="009B6723">
      <w:pPr>
        <w:pStyle w:val="Heading2"/>
      </w:pPr>
      <w:bookmarkStart w:id="45" w:name="_Toc252292106"/>
      <w:bookmarkStart w:id="46" w:name="_Toc273018351"/>
      <w:bookmarkStart w:id="47" w:name="_Toc274137908"/>
      <w:bookmarkStart w:id="48" w:name="_Toc274578858"/>
      <w:bookmarkStart w:id="49" w:name="_Toc274593061"/>
      <w:bookmarkStart w:id="50" w:name="_Toc454973250"/>
      <w:r>
        <w:t>Definitions, Acronyms and Abbreviations</w:t>
      </w:r>
      <w:bookmarkEnd w:id="45"/>
      <w:bookmarkEnd w:id="46"/>
      <w:bookmarkEnd w:id="47"/>
      <w:bookmarkEnd w:id="48"/>
      <w:bookmarkEnd w:id="49"/>
      <w:bookmarkEnd w:id="50"/>
    </w:p>
    <w:tbl>
      <w:tblPr>
        <w:tblW w:w="9000" w:type="dxa"/>
        <w:tblInd w:w="96" w:type="dxa"/>
        <w:tblBorders>
          <w:top w:val="single" w:sz="6" w:space="0" w:color="646464"/>
          <w:left w:val="single" w:sz="6" w:space="0" w:color="646464"/>
          <w:bottom w:val="single" w:sz="6" w:space="0" w:color="646464"/>
          <w:right w:val="single" w:sz="6" w:space="0" w:color="646464"/>
          <w:insideH w:val="single" w:sz="6" w:space="0" w:color="646464"/>
          <w:insideV w:val="single" w:sz="6" w:space="0" w:color="646464"/>
        </w:tblBorders>
        <w:tblLayout w:type="fixed"/>
        <w:tblCellMar>
          <w:top w:w="96" w:type="dxa"/>
          <w:left w:w="96" w:type="dxa"/>
          <w:bottom w:w="96" w:type="dxa"/>
          <w:right w:w="96" w:type="dxa"/>
        </w:tblCellMar>
        <w:tblLook w:val="01E0" w:firstRow="1" w:lastRow="1" w:firstColumn="1" w:lastColumn="1" w:noHBand="0" w:noVBand="0"/>
      </w:tblPr>
      <w:tblGrid>
        <w:gridCol w:w="3510"/>
        <w:gridCol w:w="5490"/>
      </w:tblGrid>
      <w:tr w:rsidR="0053456E" w14:paraId="4D18E5A4" w14:textId="77777777" w:rsidTr="0053456E">
        <w:tc>
          <w:tcPr>
            <w:tcW w:w="3510" w:type="dxa"/>
            <w:tcBorders>
              <w:top w:val="single" w:sz="6" w:space="0" w:color="646464"/>
              <w:left w:val="single" w:sz="6" w:space="0" w:color="646464"/>
              <w:bottom w:val="single" w:sz="6" w:space="0" w:color="646464"/>
              <w:right w:val="single" w:sz="6" w:space="0" w:color="646464"/>
              <w:tl2br w:val="nil"/>
              <w:tr2bl w:val="nil"/>
            </w:tcBorders>
            <w:shd w:val="clear" w:color="auto" w:fill="CCCCCC"/>
          </w:tcPr>
          <w:p w14:paraId="613DD439" w14:textId="77777777" w:rsidR="0053456E" w:rsidRPr="00CB76D1" w:rsidRDefault="0053456E" w:rsidP="0053456E">
            <w:pPr>
              <w:pStyle w:val="EYTableHeadings"/>
              <w:rPr>
                <w:rFonts w:ascii="EYInterstate" w:hAnsi="EYInterstate"/>
                <w:bCs w:val="0"/>
              </w:rPr>
            </w:pPr>
            <w:r w:rsidRPr="00CB76D1">
              <w:rPr>
                <w:rFonts w:ascii="EYInterstate" w:hAnsi="EYInterstate"/>
                <w:bCs w:val="0"/>
              </w:rPr>
              <w:t>Term / acronym / abbreviation</w:t>
            </w:r>
          </w:p>
        </w:tc>
        <w:tc>
          <w:tcPr>
            <w:tcW w:w="5490" w:type="dxa"/>
            <w:tcBorders>
              <w:top w:val="single" w:sz="6" w:space="0" w:color="646464"/>
              <w:left w:val="single" w:sz="6" w:space="0" w:color="646464"/>
              <w:bottom w:val="single" w:sz="6" w:space="0" w:color="646464"/>
              <w:right w:val="single" w:sz="6" w:space="0" w:color="646464"/>
              <w:tl2br w:val="nil"/>
              <w:tr2bl w:val="nil"/>
            </w:tcBorders>
            <w:shd w:val="clear" w:color="auto" w:fill="CCCCCC"/>
          </w:tcPr>
          <w:p w14:paraId="1C037E81" w14:textId="77777777" w:rsidR="0053456E" w:rsidRPr="00CB76D1" w:rsidRDefault="0053456E" w:rsidP="0053456E">
            <w:pPr>
              <w:pStyle w:val="EYTableHeadings"/>
              <w:rPr>
                <w:rFonts w:ascii="EYInterstate" w:hAnsi="EYInterstate"/>
                <w:bCs w:val="0"/>
              </w:rPr>
            </w:pPr>
            <w:r w:rsidRPr="00CB76D1">
              <w:rPr>
                <w:rFonts w:ascii="EYInterstate" w:hAnsi="EYInterstate"/>
                <w:bCs w:val="0"/>
              </w:rPr>
              <w:t>Definition</w:t>
            </w:r>
          </w:p>
        </w:tc>
      </w:tr>
      <w:tr w:rsidR="0053456E" w14:paraId="485F94DE" w14:textId="77777777" w:rsidTr="0053456E">
        <w:tc>
          <w:tcPr>
            <w:tcW w:w="3510" w:type="dxa"/>
            <w:shd w:val="clear" w:color="auto" w:fill="auto"/>
          </w:tcPr>
          <w:p w14:paraId="5BB5A26E" w14:textId="77777777" w:rsidR="0053456E" w:rsidRPr="00A12A11" w:rsidRDefault="0053456E" w:rsidP="0053456E">
            <w:pPr>
              <w:pStyle w:val="EYTableText"/>
              <w:rPr>
                <w:sz w:val="20"/>
              </w:rPr>
            </w:pPr>
            <w:r w:rsidRPr="00A12A11">
              <w:rPr>
                <w:sz w:val="20"/>
              </w:rPr>
              <w:t>REST</w:t>
            </w:r>
          </w:p>
        </w:tc>
        <w:tc>
          <w:tcPr>
            <w:tcW w:w="5490" w:type="dxa"/>
            <w:shd w:val="clear" w:color="auto" w:fill="auto"/>
          </w:tcPr>
          <w:p w14:paraId="62253498" w14:textId="77777777" w:rsidR="0053456E" w:rsidRPr="00A12A11" w:rsidRDefault="0053456E" w:rsidP="0053456E">
            <w:pPr>
              <w:pStyle w:val="EYTableText"/>
              <w:rPr>
                <w:sz w:val="20"/>
              </w:rPr>
            </w:pPr>
            <w:r w:rsidRPr="00A12A11">
              <w:rPr>
                <w:sz w:val="20"/>
              </w:rPr>
              <w:t>Representational State Transfer</w:t>
            </w:r>
          </w:p>
        </w:tc>
      </w:tr>
      <w:tr w:rsidR="0053456E" w14:paraId="7741A7AC" w14:textId="77777777" w:rsidTr="0053456E">
        <w:tc>
          <w:tcPr>
            <w:tcW w:w="3510" w:type="dxa"/>
            <w:shd w:val="clear" w:color="auto" w:fill="auto"/>
          </w:tcPr>
          <w:p w14:paraId="15DEE6D6" w14:textId="77777777" w:rsidR="0053456E" w:rsidRPr="00A12A11" w:rsidRDefault="0053456E" w:rsidP="0053456E">
            <w:pPr>
              <w:pStyle w:val="EYTableText"/>
              <w:rPr>
                <w:sz w:val="20"/>
              </w:rPr>
            </w:pPr>
            <w:r w:rsidRPr="00A12A11">
              <w:rPr>
                <w:sz w:val="20"/>
              </w:rPr>
              <w:t>API</w:t>
            </w:r>
          </w:p>
        </w:tc>
        <w:tc>
          <w:tcPr>
            <w:tcW w:w="5490" w:type="dxa"/>
            <w:shd w:val="clear" w:color="auto" w:fill="auto"/>
          </w:tcPr>
          <w:p w14:paraId="234A5F95" w14:textId="77777777" w:rsidR="0053456E" w:rsidRPr="00A12A11" w:rsidRDefault="0053456E" w:rsidP="0053456E">
            <w:pPr>
              <w:pStyle w:val="EYTableText"/>
              <w:rPr>
                <w:sz w:val="20"/>
              </w:rPr>
            </w:pPr>
            <w:r w:rsidRPr="00A12A11">
              <w:rPr>
                <w:sz w:val="20"/>
              </w:rPr>
              <w:t>Application Programming Interface</w:t>
            </w:r>
          </w:p>
        </w:tc>
      </w:tr>
      <w:tr w:rsidR="0053456E" w14:paraId="602E570A" w14:textId="77777777" w:rsidTr="0053456E">
        <w:tc>
          <w:tcPr>
            <w:tcW w:w="3510" w:type="dxa"/>
            <w:shd w:val="clear" w:color="auto" w:fill="auto"/>
          </w:tcPr>
          <w:p w14:paraId="2CCA7BCE" w14:textId="77777777" w:rsidR="0053456E" w:rsidRPr="00A12A11" w:rsidRDefault="0053456E" w:rsidP="0053456E">
            <w:pPr>
              <w:pStyle w:val="EYTableText"/>
              <w:rPr>
                <w:sz w:val="20"/>
              </w:rPr>
            </w:pPr>
            <w:r w:rsidRPr="00A12A11">
              <w:rPr>
                <w:sz w:val="20"/>
              </w:rPr>
              <w:t>JSON</w:t>
            </w:r>
          </w:p>
        </w:tc>
        <w:tc>
          <w:tcPr>
            <w:tcW w:w="5490" w:type="dxa"/>
            <w:shd w:val="clear" w:color="auto" w:fill="auto"/>
          </w:tcPr>
          <w:p w14:paraId="6EFC4D4C" w14:textId="77777777" w:rsidR="0053456E" w:rsidRPr="00A12A11" w:rsidRDefault="0053456E" w:rsidP="0053456E">
            <w:pPr>
              <w:pStyle w:val="EYTableText"/>
              <w:rPr>
                <w:sz w:val="20"/>
              </w:rPr>
            </w:pPr>
            <w:r w:rsidRPr="00A12A11">
              <w:rPr>
                <w:sz w:val="20"/>
              </w:rPr>
              <w:t>JavaScript Object Notation</w:t>
            </w:r>
          </w:p>
        </w:tc>
      </w:tr>
      <w:tr w:rsidR="0053456E" w14:paraId="0E2850DD" w14:textId="77777777" w:rsidTr="0053456E">
        <w:tc>
          <w:tcPr>
            <w:tcW w:w="3510" w:type="dxa"/>
            <w:shd w:val="clear" w:color="auto" w:fill="auto"/>
          </w:tcPr>
          <w:p w14:paraId="44A2320C" w14:textId="77777777" w:rsidR="0053456E" w:rsidRPr="00A12A11" w:rsidRDefault="0053456E" w:rsidP="0053456E">
            <w:pPr>
              <w:pStyle w:val="EYTableText"/>
              <w:rPr>
                <w:sz w:val="20"/>
              </w:rPr>
            </w:pPr>
            <w:r w:rsidRPr="00A12A11">
              <w:rPr>
                <w:sz w:val="20"/>
              </w:rPr>
              <w:t>AJAX</w:t>
            </w:r>
          </w:p>
        </w:tc>
        <w:tc>
          <w:tcPr>
            <w:tcW w:w="5490" w:type="dxa"/>
            <w:shd w:val="clear" w:color="auto" w:fill="auto"/>
          </w:tcPr>
          <w:p w14:paraId="1D66DC90" w14:textId="77777777" w:rsidR="0053456E" w:rsidRPr="00A12A11" w:rsidRDefault="0053456E" w:rsidP="0053456E">
            <w:pPr>
              <w:pStyle w:val="EYTableText"/>
              <w:rPr>
                <w:sz w:val="20"/>
              </w:rPr>
            </w:pPr>
            <w:r w:rsidRPr="00A12A11">
              <w:rPr>
                <w:sz w:val="20"/>
              </w:rPr>
              <w:t>Asynchronous JavaScript and XML</w:t>
            </w:r>
          </w:p>
        </w:tc>
      </w:tr>
      <w:tr w:rsidR="0053456E" w14:paraId="60B4AF91" w14:textId="77777777" w:rsidTr="0053456E">
        <w:tc>
          <w:tcPr>
            <w:tcW w:w="3510" w:type="dxa"/>
            <w:shd w:val="clear" w:color="auto" w:fill="auto"/>
          </w:tcPr>
          <w:p w14:paraId="640F0CF1" w14:textId="77777777" w:rsidR="0053456E" w:rsidRPr="00A12A11" w:rsidRDefault="0053456E" w:rsidP="0053456E">
            <w:pPr>
              <w:pStyle w:val="EYTableText"/>
              <w:rPr>
                <w:sz w:val="20"/>
              </w:rPr>
            </w:pPr>
            <w:r w:rsidRPr="00A12A11">
              <w:rPr>
                <w:sz w:val="20"/>
              </w:rPr>
              <w:t>CSS</w:t>
            </w:r>
          </w:p>
        </w:tc>
        <w:tc>
          <w:tcPr>
            <w:tcW w:w="5490" w:type="dxa"/>
            <w:shd w:val="clear" w:color="auto" w:fill="auto"/>
          </w:tcPr>
          <w:p w14:paraId="3070568A" w14:textId="77777777" w:rsidR="0053456E" w:rsidRPr="00A12A11" w:rsidRDefault="0053456E" w:rsidP="0053456E">
            <w:pPr>
              <w:pStyle w:val="EYTableText"/>
              <w:rPr>
                <w:sz w:val="20"/>
              </w:rPr>
            </w:pPr>
            <w:r w:rsidRPr="00A12A11">
              <w:rPr>
                <w:sz w:val="20"/>
              </w:rPr>
              <w:t>Cascaded Style Sheet</w:t>
            </w:r>
          </w:p>
        </w:tc>
      </w:tr>
      <w:tr w:rsidR="008A4FC4" w14:paraId="16C11527" w14:textId="77777777" w:rsidTr="0053456E">
        <w:tc>
          <w:tcPr>
            <w:tcW w:w="3510" w:type="dxa"/>
            <w:shd w:val="clear" w:color="auto" w:fill="auto"/>
          </w:tcPr>
          <w:p w14:paraId="0ECE85F2" w14:textId="093558DD" w:rsidR="008A4FC4" w:rsidRPr="00A12A11" w:rsidRDefault="008A4FC4" w:rsidP="0053456E">
            <w:pPr>
              <w:pStyle w:val="EYTableText"/>
              <w:rPr>
                <w:sz w:val="20"/>
              </w:rPr>
            </w:pPr>
            <w:r w:rsidRPr="00FF589B">
              <w:rPr>
                <w:sz w:val="20"/>
              </w:rPr>
              <w:t>WCF</w:t>
            </w:r>
          </w:p>
        </w:tc>
        <w:tc>
          <w:tcPr>
            <w:tcW w:w="5490" w:type="dxa"/>
            <w:shd w:val="clear" w:color="auto" w:fill="auto"/>
          </w:tcPr>
          <w:p w14:paraId="23F55B6C" w14:textId="5E9EC929" w:rsidR="008A4FC4" w:rsidRPr="00A12A11" w:rsidRDefault="008A4FC4" w:rsidP="0053456E">
            <w:pPr>
              <w:pStyle w:val="EYTableText"/>
              <w:rPr>
                <w:sz w:val="20"/>
              </w:rPr>
            </w:pPr>
            <w:r w:rsidRPr="00FF589B">
              <w:rPr>
                <w:sz w:val="20"/>
              </w:rPr>
              <w:t>Windows Communication Foundation</w:t>
            </w:r>
          </w:p>
        </w:tc>
      </w:tr>
      <w:tr w:rsidR="00A42B90" w14:paraId="2FA15397" w14:textId="77777777" w:rsidTr="0053456E">
        <w:tc>
          <w:tcPr>
            <w:tcW w:w="3510" w:type="dxa"/>
            <w:shd w:val="clear" w:color="auto" w:fill="auto"/>
          </w:tcPr>
          <w:p w14:paraId="4C110725" w14:textId="5B108BF7" w:rsidR="00A42B90" w:rsidRPr="00FF589B" w:rsidRDefault="00A42B90" w:rsidP="0053456E">
            <w:pPr>
              <w:pStyle w:val="EYTableText"/>
              <w:rPr>
                <w:sz w:val="20"/>
              </w:rPr>
            </w:pPr>
            <w:r>
              <w:t>EULA</w:t>
            </w:r>
          </w:p>
        </w:tc>
        <w:tc>
          <w:tcPr>
            <w:tcW w:w="5490" w:type="dxa"/>
            <w:shd w:val="clear" w:color="auto" w:fill="auto"/>
          </w:tcPr>
          <w:p w14:paraId="444BEBC9" w14:textId="24D660D8" w:rsidR="00A42B90" w:rsidRPr="00FF589B" w:rsidRDefault="00A42B90" w:rsidP="0053456E">
            <w:pPr>
              <w:pStyle w:val="EYTableText"/>
              <w:rPr>
                <w:sz w:val="20"/>
              </w:rPr>
            </w:pPr>
            <w:r>
              <w:rPr>
                <w:sz w:val="20"/>
              </w:rPr>
              <w:t>End User License Agreement</w:t>
            </w:r>
          </w:p>
        </w:tc>
      </w:tr>
    </w:tbl>
    <w:p w14:paraId="37252172" w14:textId="77777777" w:rsidR="00001401" w:rsidRDefault="00001401">
      <w:pPr>
        <w:overflowPunct/>
        <w:autoSpaceDE/>
        <w:autoSpaceDN/>
        <w:adjustRightInd/>
        <w:spacing w:after="0"/>
        <w:textAlignment w:val="auto"/>
        <w:rPr>
          <w:rFonts w:ascii="Arial" w:hAnsi="Arial" w:cs="Arial"/>
          <w:color w:val="646464"/>
          <w:sz w:val="32"/>
          <w:szCs w:val="28"/>
        </w:rPr>
      </w:pPr>
      <w:bookmarkStart w:id="51" w:name="_Toc252292107"/>
      <w:bookmarkStart w:id="52" w:name="_Toc273018352"/>
      <w:bookmarkStart w:id="53" w:name="_Toc274137909"/>
      <w:bookmarkStart w:id="54" w:name="_Toc274578859"/>
      <w:bookmarkStart w:id="55" w:name="_Toc274593062"/>
      <w:r>
        <w:br w:type="page"/>
      </w:r>
    </w:p>
    <w:p w14:paraId="410AFE82" w14:textId="2878A380" w:rsidR="00D52E9D" w:rsidRPr="00705439" w:rsidRDefault="00D52E9D" w:rsidP="009B6723">
      <w:pPr>
        <w:pStyle w:val="Heading2"/>
      </w:pPr>
      <w:bookmarkStart w:id="56" w:name="_Toc454973251"/>
      <w:r w:rsidRPr="00705439">
        <w:lastRenderedPageBreak/>
        <w:t>References</w:t>
      </w:r>
      <w:bookmarkEnd w:id="51"/>
      <w:bookmarkEnd w:id="52"/>
      <w:bookmarkEnd w:id="53"/>
      <w:bookmarkEnd w:id="54"/>
      <w:bookmarkEnd w:id="55"/>
      <w:bookmarkEnd w:id="56"/>
      <w:r w:rsidRPr="00705439">
        <w:t xml:space="preserve"> </w:t>
      </w:r>
    </w:p>
    <w:p w14:paraId="410AFE83" w14:textId="571292E9" w:rsidR="00D52E9D" w:rsidRDefault="00D52E9D" w:rsidP="00D52E9D">
      <w:pPr>
        <w:pStyle w:val="EYBodyText"/>
      </w:pPr>
      <w:r w:rsidRPr="00E85904">
        <w:t>This section provide</w:t>
      </w:r>
      <w:r w:rsidR="00481C00">
        <w:t>s</w:t>
      </w:r>
      <w:r w:rsidRPr="00E85904">
        <w:t xml:space="preserve"> a complete list of documents referenced in </w:t>
      </w:r>
      <w:r>
        <w:t>thi</w:t>
      </w:r>
      <w:r w:rsidRPr="00E85904">
        <w:t xml:space="preserve">s document.  Each document </w:t>
      </w:r>
      <w:r w:rsidR="00481C00">
        <w:t>is</w:t>
      </w:r>
      <w:r w:rsidRPr="00E85904">
        <w:t xml:space="preserve"> identified by title, report number (if applicable), date, and publishing organization.  Specify the sources from </w:t>
      </w:r>
      <w:r w:rsidR="00887C2B">
        <w:t>where</w:t>
      </w:r>
      <w:r w:rsidR="00887C2B" w:rsidRPr="00E85904">
        <w:t xml:space="preserve"> </w:t>
      </w:r>
      <w:r w:rsidRPr="00E85904">
        <w:t>the references can be obtained. This information may be provided by reference to an appendix or to another document</w:t>
      </w:r>
      <w:r>
        <w:t>.</w:t>
      </w:r>
    </w:p>
    <w:p w14:paraId="410AFE84" w14:textId="77777777" w:rsidR="00D52E9D" w:rsidRDefault="00D52E9D" w:rsidP="00D52E9D">
      <w:pPr>
        <w:pStyle w:val="EYBodyText"/>
      </w:pPr>
      <w:r>
        <w:t>This section contains a listing of existing documents that were referenced in order to prepare this document.</w:t>
      </w:r>
    </w:p>
    <w:p w14:paraId="410AFE85" w14:textId="67DDD5B5" w:rsidR="002B76B6" w:rsidRPr="00F67F85" w:rsidRDefault="00155529" w:rsidP="00F67F85">
      <w:pPr>
        <w:pStyle w:val="EYBulletTextLevel1"/>
      </w:pPr>
      <w:r>
        <w:t>High level Requirements document</w:t>
      </w:r>
    </w:p>
    <w:p w14:paraId="410AFE86" w14:textId="163B0010" w:rsidR="002B76B6" w:rsidRPr="00F67F85" w:rsidRDefault="00057755" w:rsidP="002B76B6">
      <w:pPr>
        <w:pStyle w:val="EYBulletTextLevel1"/>
      </w:pPr>
      <w:hyperlink r:id="rId24" w:history="1">
        <w:r w:rsidR="00DB255B" w:rsidRPr="005E6754">
          <w:t>SAD</w:t>
        </w:r>
      </w:hyperlink>
    </w:p>
    <w:p w14:paraId="410AFE87" w14:textId="2F412D34" w:rsidR="00DE4694" w:rsidRPr="005E6754" w:rsidRDefault="00057755" w:rsidP="00DE4694">
      <w:pPr>
        <w:pStyle w:val="EYBulletTextLevel1"/>
      </w:pPr>
      <w:hyperlink r:id="rId25" w:history="1">
        <w:r w:rsidR="00DB255B" w:rsidRPr="005E6754">
          <w:t>Wireframe/VD</w:t>
        </w:r>
      </w:hyperlink>
    </w:p>
    <w:p w14:paraId="2ECB516F" w14:textId="3DF4585B" w:rsidR="0003104C" w:rsidRPr="00F67F85" w:rsidRDefault="00DB255B" w:rsidP="00DE4694">
      <w:pPr>
        <w:pStyle w:val="EYBulletTextLevel1"/>
      </w:pPr>
      <w:r>
        <w:t>Non Functional Requirements if any</w:t>
      </w:r>
    </w:p>
    <w:p w14:paraId="410AFE88" w14:textId="77777777" w:rsidR="00D52E9D" w:rsidRDefault="00D52E9D" w:rsidP="009B6723">
      <w:pPr>
        <w:pStyle w:val="Heading2"/>
      </w:pPr>
      <w:bookmarkStart w:id="57" w:name="_Toc252292108"/>
      <w:bookmarkStart w:id="58" w:name="_Toc273018353"/>
      <w:bookmarkStart w:id="59" w:name="_Toc274137910"/>
      <w:bookmarkStart w:id="60" w:name="_Toc274578860"/>
      <w:bookmarkStart w:id="61" w:name="_Toc274593063"/>
      <w:bookmarkStart w:id="62" w:name="_Toc454973252"/>
      <w:r>
        <w:t>Overview</w:t>
      </w:r>
      <w:bookmarkEnd w:id="57"/>
      <w:bookmarkEnd w:id="58"/>
      <w:bookmarkEnd w:id="59"/>
      <w:bookmarkEnd w:id="60"/>
      <w:bookmarkEnd w:id="61"/>
      <w:bookmarkEnd w:id="62"/>
    </w:p>
    <w:p w14:paraId="7AE12B75" w14:textId="3E2FF9E9" w:rsidR="000E02A1" w:rsidRPr="00E57C52" w:rsidRDefault="00E57C52" w:rsidP="00D61663">
      <w:r>
        <w:rPr>
          <w:color w:val="000000" w:themeColor="text1"/>
        </w:rPr>
        <w:t>Riders want to hire taxi can make ride request and the same will be routed to drivers available near the location. Driver accepts the request and reaches the pickup location and start ride with the help of app navigation. Finally the driver close the ride and rider get charged with the fare calculated based on distance travelled and time</w:t>
      </w:r>
      <w:r w:rsidR="00F54F18" w:rsidRPr="00E57C52">
        <w:t>.</w:t>
      </w:r>
      <w:r w:rsidR="00285679" w:rsidRPr="00E57C52">
        <w:t xml:space="preserve"> </w:t>
      </w:r>
    </w:p>
    <w:p w14:paraId="0F1E8F55" w14:textId="59139108" w:rsidR="00452066" w:rsidRPr="009B6723" w:rsidRDefault="00452066" w:rsidP="009B6723">
      <w:pPr>
        <w:pStyle w:val="Heading2"/>
      </w:pPr>
      <w:bookmarkStart w:id="63" w:name="_Toc454973253"/>
      <w:r w:rsidRPr="009B6723">
        <w:t>Business Opportunity</w:t>
      </w:r>
      <w:bookmarkEnd w:id="63"/>
    </w:p>
    <w:p w14:paraId="117C3D86" w14:textId="141064EC" w:rsidR="00042FAC" w:rsidRPr="00042FAC" w:rsidRDefault="000E24B7" w:rsidP="00042FAC">
      <w:pPr>
        <w:pStyle w:val="EYBodyText"/>
        <w:numPr>
          <w:ilvl w:val="0"/>
          <w:numId w:val="14"/>
        </w:numPr>
        <w:rPr>
          <w:lang w:val="en-IN"/>
        </w:rPr>
      </w:pPr>
      <w:r>
        <w:rPr>
          <w:lang w:val="en-IN"/>
        </w:rPr>
        <w:t xml:space="preserve">Intimation can get more clients and projects as we get good feedback on the success of the </w:t>
      </w:r>
      <w:proofErr w:type="spellStart"/>
      <w:r>
        <w:rPr>
          <w:lang w:val="en-IN"/>
        </w:rPr>
        <w:t>BZRide</w:t>
      </w:r>
      <w:proofErr w:type="spellEnd"/>
      <w:r>
        <w:rPr>
          <w:lang w:val="en-IN"/>
        </w:rPr>
        <w:t xml:space="preserve"> application</w:t>
      </w:r>
      <w:r w:rsidR="00A457B9">
        <w:rPr>
          <w:lang w:val="en-IN"/>
        </w:rPr>
        <w:t>.</w:t>
      </w:r>
    </w:p>
    <w:p w14:paraId="410AFE8D" w14:textId="77777777" w:rsidR="007C77BC" w:rsidRPr="00C1010C" w:rsidRDefault="0099593E" w:rsidP="009B6723">
      <w:pPr>
        <w:pStyle w:val="Heading2"/>
      </w:pPr>
      <w:bookmarkStart w:id="64" w:name="_Toc454973254"/>
      <w:r w:rsidRPr="00C1010C">
        <w:t>Assumptions</w:t>
      </w:r>
      <w:bookmarkEnd w:id="64"/>
    </w:p>
    <w:p w14:paraId="410AFE8E" w14:textId="15F15464" w:rsidR="007C77BC" w:rsidRPr="00F7257F" w:rsidRDefault="007C77BC" w:rsidP="001E66C6">
      <w:pPr>
        <w:ind w:left="567"/>
      </w:pPr>
      <w:r w:rsidRPr="00F7257F">
        <w:t xml:space="preserve">For the purposes </w:t>
      </w:r>
      <w:r w:rsidR="00044FDB" w:rsidRPr="00F7257F">
        <w:t xml:space="preserve">of designing and developing the </w:t>
      </w:r>
      <w:proofErr w:type="spellStart"/>
      <w:r w:rsidR="00670762" w:rsidRPr="00F7257F">
        <w:t>BZRide</w:t>
      </w:r>
      <w:proofErr w:type="spellEnd"/>
      <w:r w:rsidR="00670762" w:rsidRPr="00F7257F">
        <w:t xml:space="preserve"> Mobile</w:t>
      </w:r>
      <w:r w:rsidRPr="00F7257F">
        <w:t xml:space="preserve"> application, the following assumptions have been made by the application development team:</w:t>
      </w:r>
    </w:p>
    <w:p w14:paraId="39B77914" w14:textId="5AEA5523" w:rsidR="003957DB" w:rsidRPr="005722C7" w:rsidRDefault="003957DB" w:rsidP="00125CCD">
      <w:pPr>
        <w:pStyle w:val="ListParagraph"/>
        <w:numPr>
          <w:ilvl w:val="0"/>
          <w:numId w:val="24"/>
        </w:numPr>
      </w:pPr>
      <w:r w:rsidRPr="005722C7">
        <w:t xml:space="preserve">The mobile client application would be developed as </w:t>
      </w:r>
      <w:proofErr w:type="gramStart"/>
      <w:r w:rsidRPr="005722C7">
        <w:t>an</w:t>
      </w:r>
      <w:proofErr w:type="gramEnd"/>
      <w:r w:rsidRPr="005722C7">
        <w:t xml:space="preserve"> </w:t>
      </w:r>
      <w:r w:rsidR="005722C7">
        <w:t>native</w:t>
      </w:r>
      <w:r w:rsidRPr="005722C7">
        <w:t xml:space="preserve"> application.</w:t>
      </w:r>
    </w:p>
    <w:p w14:paraId="22A81FAE" w14:textId="597ED3C3" w:rsidR="003957DB" w:rsidRPr="00D35C90" w:rsidRDefault="003957DB" w:rsidP="00125CCD">
      <w:pPr>
        <w:pStyle w:val="ListParagraph"/>
        <w:numPr>
          <w:ilvl w:val="0"/>
          <w:numId w:val="24"/>
        </w:numPr>
      </w:pPr>
      <w:r w:rsidRPr="00D35C90">
        <w:t>The application would be available only for iP</w:t>
      </w:r>
      <w:r w:rsidR="00066F95" w:rsidRPr="00D35C90">
        <w:t>hone</w:t>
      </w:r>
      <w:r w:rsidRPr="00D35C90">
        <w:t>s</w:t>
      </w:r>
      <w:r w:rsidR="00D35C90">
        <w:t xml:space="preserve"> and Android smart phones</w:t>
      </w:r>
      <w:r w:rsidRPr="00D35C90">
        <w:t>.</w:t>
      </w:r>
    </w:p>
    <w:p w14:paraId="26D41F91" w14:textId="47948E3D" w:rsidR="003957DB" w:rsidRPr="00D16477" w:rsidRDefault="007C133B" w:rsidP="00125CCD">
      <w:pPr>
        <w:pStyle w:val="ListParagraph"/>
        <w:numPr>
          <w:ilvl w:val="0"/>
          <w:numId w:val="24"/>
        </w:numPr>
      </w:pPr>
      <w:r w:rsidRPr="00D16477">
        <w:t>The APIs and credentials for Stripe and Braintree will be provided by client</w:t>
      </w:r>
    </w:p>
    <w:p w14:paraId="5659565A" w14:textId="09A1E0E7" w:rsidR="008E0DED" w:rsidRPr="00D16477" w:rsidRDefault="007C133B" w:rsidP="00125CCD">
      <w:pPr>
        <w:pStyle w:val="ListParagraph"/>
        <w:numPr>
          <w:ilvl w:val="0"/>
          <w:numId w:val="24"/>
        </w:numPr>
      </w:pPr>
      <w:r w:rsidRPr="00D16477">
        <w:t>The production server will be procured by client</w:t>
      </w:r>
    </w:p>
    <w:p w14:paraId="4B375163" w14:textId="7421C99B" w:rsidR="003957DB" w:rsidRPr="005A327B" w:rsidRDefault="003957DB" w:rsidP="00125CCD">
      <w:pPr>
        <w:pStyle w:val="ListParagraph"/>
        <w:numPr>
          <w:ilvl w:val="0"/>
          <w:numId w:val="24"/>
        </w:numPr>
      </w:pPr>
      <w:r w:rsidRPr="005A327B">
        <w:t xml:space="preserve">REST APIs would be available for accessing all </w:t>
      </w:r>
      <w:r w:rsidR="00F04516" w:rsidRPr="005A327B">
        <w:t xml:space="preserve">data from </w:t>
      </w:r>
      <w:proofErr w:type="spellStart"/>
      <w:r w:rsidR="003F4AE8" w:rsidRPr="005A327B">
        <w:t>php</w:t>
      </w:r>
      <w:proofErr w:type="spellEnd"/>
      <w:r w:rsidR="003F4AE8" w:rsidRPr="005A327B">
        <w:t>/</w:t>
      </w:r>
      <w:proofErr w:type="spellStart"/>
      <w:r w:rsidR="003F4AE8" w:rsidRPr="005A327B">
        <w:t>mysql</w:t>
      </w:r>
      <w:proofErr w:type="spellEnd"/>
      <w:r w:rsidR="003F4AE8" w:rsidRPr="005A327B">
        <w:t xml:space="preserve"> back end</w:t>
      </w:r>
      <w:r w:rsidRPr="005A327B">
        <w:t>.</w:t>
      </w:r>
    </w:p>
    <w:p w14:paraId="0F530A4B" w14:textId="503CE238" w:rsidR="00F11CB5" w:rsidRPr="00BC1A13" w:rsidRDefault="005A327B" w:rsidP="00125CCD">
      <w:pPr>
        <w:pStyle w:val="ListParagraph"/>
        <w:numPr>
          <w:ilvl w:val="0"/>
          <w:numId w:val="24"/>
        </w:numPr>
      </w:pPr>
      <w:r w:rsidRPr="00BC1A13">
        <w:t>None of the card / bank information will be stored in back end system as such. Instead encrypted tokens will be used.</w:t>
      </w:r>
    </w:p>
    <w:p w14:paraId="410AFE93" w14:textId="309CEC79" w:rsidR="00412BE4" w:rsidRPr="00C1010C" w:rsidRDefault="00412BE4" w:rsidP="009B6723">
      <w:pPr>
        <w:pStyle w:val="Heading2"/>
      </w:pPr>
      <w:bookmarkStart w:id="65" w:name="_Toc454973255"/>
      <w:r w:rsidRPr="00C1010C">
        <w:t>Risks</w:t>
      </w:r>
      <w:bookmarkEnd w:id="65"/>
    </w:p>
    <w:p w14:paraId="21772E4B" w14:textId="4B4739FE" w:rsidR="000652E6" w:rsidRPr="004A3540" w:rsidRDefault="0000713E" w:rsidP="005F0DA4">
      <w:pPr>
        <w:pStyle w:val="EYBodyText"/>
        <w:numPr>
          <w:ilvl w:val="0"/>
          <w:numId w:val="13"/>
        </w:numPr>
        <w:rPr>
          <w:color w:val="000000" w:themeColor="text1"/>
        </w:rPr>
      </w:pPr>
      <w:r w:rsidRPr="004A3540">
        <w:rPr>
          <w:color w:val="000000" w:themeColor="text1"/>
        </w:rPr>
        <w:t>None</w:t>
      </w:r>
      <w:r w:rsidR="0010153C" w:rsidRPr="004A3540">
        <w:rPr>
          <w:color w:val="000000" w:themeColor="text1"/>
        </w:rPr>
        <w:t>.</w:t>
      </w:r>
    </w:p>
    <w:p w14:paraId="410AFE97" w14:textId="209C6349" w:rsidR="00D52E9D" w:rsidRDefault="00D52E9D" w:rsidP="002209BE">
      <w:pPr>
        <w:pStyle w:val="Heading1"/>
      </w:pPr>
      <w:bookmarkStart w:id="66" w:name="_Toc252292109"/>
      <w:bookmarkStart w:id="67" w:name="_Toc273018354"/>
      <w:bookmarkStart w:id="68" w:name="_Toc274137911"/>
      <w:bookmarkStart w:id="69" w:name="_Toc274578861"/>
      <w:bookmarkStart w:id="70" w:name="_Toc274593064"/>
      <w:bookmarkStart w:id="71" w:name="_Toc454973256"/>
      <w:r>
        <w:lastRenderedPageBreak/>
        <w:t>Implementation</w:t>
      </w:r>
      <w:bookmarkEnd w:id="66"/>
      <w:bookmarkEnd w:id="67"/>
      <w:bookmarkEnd w:id="68"/>
      <w:bookmarkEnd w:id="69"/>
      <w:bookmarkEnd w:id="70"/>
      <w:bookmarkEnd w:id="71"/>
    </w:p>
    <w:p w14:paraId="410AFE98" w14:textId="77777777" w:rsidR="00D52E9D" w:rsidRDefault="00D52E9D" w:rsidP="009B6723">
      <w:pPr>
        <w:pStyle w:val="Heading2"/>
      </w:pPr>
      <w:bookmarkStart w:id="72" w:name="_Toc252292110"/>
      <w:bookmarkStart w:id="73" w:name="_Toc273018355"/>
      <w:bookmarkStart w:id="74" w:name="_Toc274137912"/>
      <w:bookmarkStart w:id="75" w:name="_Toc274578862"/>
      <w:bookmarkStart w:id="76" w:name="_Toc274593065"/>
      <w:bookmarkStart w:id="77" w:name="_Toc454973257"/>
      <w:r>
        <w:t>Design Scope</w:t>
      </w:r>
      <w:bookmarkEnd w:id="72"/>
      <w:bookmarkEnd w:id="73"/>
      <w:bookmarkEnd w:id="74"/>
      <w:bookmarkEnd w:id="75"/>
      <w:bookmarkEnd w:id="76"/>
      <w:bookmarkEnd w:id="77"/>
    </w:p>
    <w:p w14:paraId="49EAE5D2" w14:textId="1AA1AD4F" w:rsidR="00C6233F" w:rsidRPr="00BE69E4" w:rsidRDefault="00793698" w:rsidP="00885C93">
      <w:pPr>
        <w:pStyle w:val="EYBodyText"/>
        <w:spacing w:after="180"/>
      </w:pPr>
      <w:r w:rsidRPr="00BE69E4">
        <w:t xml:space="preserve">The </w:t>
      </w:r>
      <w:proofErr w:type="spellStart"/>
      <w:r w:rsidR="00670762" w:rsidRPr="00BE69E4">
        <w:t>BZRide</w:t>
      </w:r>
      <w:proofErr w:type="spellEnd"/>
      <w:r w:rsidR="00670762" w:rsidRPr="00BE69E4">
        <w:t xml:space="preserve"> Mobile</w:t>
      </w:r>
      <w:r w:rsidR="009E6FB6" w:rsidRPr="00BE69E4">
        <w:t xml:space="preserve"> application has been broken down into </w:t>
      </w:r>
      <w:r w:rsidR="00BE69E4">
        <w:t>three</w:t>
      </w:r>
      <w:r w:rsidR="009E6FB6" w:rsidRPr="00BE69E4">
        <w:t xml:space="preserve"> major subsystems, the </w:t>
      </w:r>
      <w:r w:rsidR="00E51E0F">
        <w:t>native applications, Admin web site</w:t>
      </w:r>
      <w:r w:rsidR="009E6FB6" w:rsidRPr="00BE69E4">
        <w:t xml:space="preserve"> </w:t>
      </w:r>
      <w:r w:rsidR="00005DBF">
        <w:t xml:space="preserve">/public </w:t>
      </w:r>
      <w:r w:rsidR="00E51E0F">
        <w:t>web site for end users</w:t>
      </w:r>
      <w:r w:rsidR="00854534">
        <w:t xml:space="preserve"> </w:t>
      </w:r>
      <w:r w:rsidR="00E51E0F">
        <w:t>(driver/rider)</w:t>
      </w:r>
      <w:r w:rsidR="004E62C8" w:rsidRPr="00BE69E4">
        <w:t xml:space="preserve"> and a set of REST APIs that are running on </w:t>
      </w:r>
      <w:r w:rsidR="00173EA1" w:rsidRPr="00BE69E4">
        <w:t>web portal</w:t>
      </w:r>
      <w:r w:rsidR="000768D6" w:rsidRPr="00BE69E4">
        <w:t>.</w:t>
      </w:r>
    </w:p>
    <w:p w14:paraId="410AFE9C" w14:textId="2833FDE1" w:rsidR="00F61D31" w:rsidRDefault="00F61D31" w:rsidP="009B6723">
      <w:pPr>
        <w:pStyle w:val="Heading2"/>
      </w:pPr>
      <w:bookmarkStart w:id="78" w:name="_Toc273018356"/>
      <w:bookmarkStart w:id="79" w:name="_Toc274137913"/>
      <w:bookmarkStart w:id="80" w:name="_Toc274578863"/>
      <w:bookmarkStart w:id="81" w:name="_Toc274593066"/>
      <w:bookmarkStart w:id="82" w:name="_Toc252292111"/>
      <w:bookmarkStart w:id="83" w:name="_Toc454973258"/>
      <w:r>
        <w:t>Dependencies</w:t>
      </w:r>
      <w:bookmarkEnd w:id="78"/>
      <w:r w:rsidR="005C7A76" w:rsidRPr="00B64F39">
        <w:t>/Impacts</w:t>
      </w:r>
      <w:bookmarkEnd w:id="79"/>
      <w:bookmarkEnd w:id="80"/>
      <w:bookmarkEnd w:id="81"/>
      <w:bookmarkEnd w:id="83"/>
    </w:p>
    <w:p w14:paraId="410AFE9E" w14:textId="473F7474" w:rsidR="00FC7B1A" w:rsidRPr="00B96B89" w:rsidRDefault="00F61D31" w:rsidP="00B96B89">
      <w:r w:rsidRPr="00693E56">
        <w:t xml:space="preserve">Describe any </w:t>
      </w:r>
      <w:r w:rsidR="005C7A76" w:rsidRPr="00B64F39">
        <w:t xml:space="preserve">dependencies </w:t>
      </w:r>
      <w:r w:rsidR="0088674E" w:rsidRPr="00B64F39">
        <w:t>and/</w:t>
      </w:r>
      <w:r w:rsidR="005C7A76" w:rsidRPr="00B64F39">
        <w:t>or</w:t>
      </w:r>
      <w:r w:rsidR="005C7A76">
        <w:t xml:space="preserve"> </w:t>
      </w:r>
      <w:r w:rsidRPr="00693E56">
        <w:t>downstream impacts</w:t>
      </w:r>
      <w:bookmarkStart w:id="84" w:name="_Toc273018357"/>
      <w:bookmarkStart w:id="85" w:name="_Toc274137914"/>
      <w:bookmarkStart w:id="86" w:name="_Toc274578864"/>
      <w:bookmarkStart w:id="87" w:name="_Toc274593067"/>
    </w:p>
    <w:p w14:paraId="410AFE9F" w14:textId="77777777" w:rsidR="00D52E9D" w:rsidRDefault="00D52E9D" w:rsidP="009B6723">
      <w:pPr>
        <w:pStyle w:val="Heading2"/>
      </w:pPr>
      <w:bookmarkStart w:id="88" w:name="_Toc454973259"/>
      <w:r>
        <w:t>Development Tools</w:t>
      </w:r>
      <w:bookmarkEnd w:id="82"/>
      <w:bookmarkEnd w:id="84"/>
      <w:bookmarkEnd w:id="85"/>
      <w:bookmarkEnd w:id="86"/>
      <w:bookmarkEnd w:id="87"/>
      <w:bookmarkEnd w:id="88"/>
    </w:p>
    <w:tbl>
      <w:tblPr>
        <w:tblW w:w="9246" w:type="dxa"/>
        <w:tblInd w:w="620" w:type="dxa"/>
        <w:tblBorders>
          <w:top w:val="single" w:sz="6" w:space="0" w:color="646464"/>
          <w:left w:val="single" w:sz="6" w:space="0" w:color="646464"/>
          <w:bottom w:val="single" w:sz="6" w:space="0" w:color="646464"/>
          <w:right w:val="single" w:sz="6" w:space="0" w:color="646464"/>
          <w:insideH w:val="single" w:sz="6" w:space="0" w:color="646464"/>
          <w:insideV w:val="single" w:sz="6" w:space="0" w:color="646464"/>
        </w:tblBorders>
        <w:tblLayout w:type="fixed"/>
        <w:tblCellMar>
          <w:top w:w="60" w:type="dxa"/>
          <w:left w:w="105" w:type="dxa"/>
          <w:bottom w:w="60" w:type="dxa"/>
          <w:right w:w="105" w:type="dxa"/>
        </w:tblCellMar>
        <w:tblLook w:val="01E0" w:firstRow="1" w:lastRow="1" w:firstColumn="1" w:lastColumn="1" w:noHBand="0" w:noVBand="0"/>
      </w:tblPr>
      <w:tblGrid>
        <w:gridCol w:w="3686"/>
        <w:gridCol w:w="5560"/>
      </w:tblGrid>
      <w:tr w:rsidR="0053456E" w14:paraId="4E6FBCCB" w14:textId="77777777" w:rsidTr="0053456E">
        <w:trPr>
          <w:trHeight w:val="438"/>
          <w:tblHeader/>
        </w:trPr>
        <w:tc>
          <w:tcPr>
            <w:tcW w:w="3686" w:type="dxa"/>
            <w:tcBorders>
              <w:top w:val="single" w:sz="6" w:space="0" w:color="646464"/>
              <w:left w:val="single" w:sz="6" w:space="0" w:color="646464"/>
              <w:bottom w:val="single" w:sz="6" w:space="0" w:color="646464"/>
              <w:right w:val="single" w:sz="6" w:space="0" w:color="646464"/>
              <w:tl2br w:val="nil"/>
              <w:tr2bl w:val="nil"/>
            </w:tcBorders>
            <w:shd w:val="clear" w:color="auto" w:fill="CCCCCC"/>
          </w:tcPr>
          <w:p w14:paraId="3D7FBF69" w14:textId="77777777" w:rsidR="0053456E" w:rsidRPr="00B0507C" w:rsidRDefault="0053456E" w:rsidP="0053456E">
            <w:pPr>
              <w:pStyle w:val="EYTableHeadings"/>
              <w:ind w:left="-956" w:firstLine="956"/>
              <w:rPr>
                <w:rFonts w:hint="eastAsia"/>
              </w:rPr>
            </w:pPr>
            <w:bookmarkStart w:id="89" w:name="_Toc273018361"/>
            <w:bookmarkStart w:id="90" w:name="_Toc274137918"/>
            <w:bookmarkStart w:id="91" w:name="_Toc274578868"/>
            <w:bookmarkStart w:id="92" w:name="_Toc274593071"/>
            <w:bookmarkStart w:id="93" w:name="_Toc252292112"/>
            <w:r>
              <w:t>Area of Development Use</w:t>
            </w:r>
          </w:p>
        </w:tc>
        <w:tc>
          <w:tcPr>
            <w:tcW w:w="5560" w:type="dxa"/>
            <w:tcBorders>
              <w:top w:val="single" w:sz="6" w:space="0" w:color="646464"/>
              <w:left w:val="single" w:sz="6" w:space="0" w:color="646464"/>
              <w:bottom w:val="single" w:sz="6" w:space="0" w:color="646464"/>
              <w:right w:val="single" w:sz="6" w:space="0" w:color="646464"/>
              <w:tl2br w:val="nil"/>
              <w:tr2bl w:val="nil"/>
            </w:tcBorders>
            <w:shd w:val="clear" w:color="auto" w:fill="CCCCCC"/>
          </w:tcPr>
          <w:p w14:paraId="68DF027F" w14:textId="77777777" w:rsidR="0053456E" w:rsidRPr="00B0507C" w:rsidRDefault="0053456E" w:rsidP="0053456E">
            <w:pPr>
              <w:pStyle w:val="EYTableHeadings"/>
              <w:rPr>
                <w:rFonts w:hint="eastAsia"/>
              </w:rPr>
            </w:pPr>
            <w:r>
              <w:t>Tool / Technology Currently Utilized</w:t>
            </w:r>
          </w:p>
        </w:tc>
      </w:tr>
      <w:tr w:rsidR="0053456E" w14:paraId="7BD5D04B" w14:textId="77777777" w:rsidTr="0053456E">
        <w:tc>
          <w:tcPr>
            <w:tcW w:w="3686" w:type="dxa"/>
            <w:shd w:val="clear" w:color="auto" w:fill="auto"/>
          </w:tcPr>
          <w:p w14:paraId="2FAA9ED9" w14:textId="77777777" w:rsidR="0053456E" w:rsidRPr="00E87B15" w:rsidRDefault="0053456E" w:rsidP="0053456E">
            <w:pPr>
              <w:pStyle w:val="EYBodyText"/>
            </w:pPr>
            <w:r w:rsidRPr="00E87B15">
              <w:t>Integrated Development Environment</w:t>
            </w:r>
          </w:p>
        </w:tc>
        <w:tc>
          <w:tcPr>
            <w:tcW w:w="5560" w:type="dxa"/>
            <w:shd w:val="clear" w:color="auto" w:fill="auto"/>
          </w:tcPr>
          <w:p w14:paraId="3F9CC246" w14:textId="5E7646F6" w:rsidR="0053456E" w:rsidRPr="00E87B15" w:rsidRDefault="00D06EBD" w:rsidP="00D06EBD">
            <w:pPr>
              <w:pStyle w:val="EYBodyText"/>
            </w:pPr>
            <w:r>
              <w:t>Dreamweaver</w:t>
            </w:r>
            <w:r w:rsidR="0053456E" w:rsidRPr="00E87B15">
              <w:t xml:space="preserve">, </w:t>
            </w:r>
            <w:proofErr w:type="spellStart"/>
            <w:r w:rsidR="00532525">
              <w:t>WebStorm</w:t>
            </w:r>
            <w:proofErr w:type="spellEnd"/>
            <w:r w:rsidR="00532525">
              <w:t>,</w:t>
            </w:r>
            <w:r w:rsidR="00457504">
              <w:t xml:space="preserve"> </w:t>
            </w:r>
            <w:proofErr w:type="spellStart"/>
            <w:r w:rsidR="00DF3521">
              <w:t>PHPStorm</w:t>
            </w:r>
            <w:proofErr w:type="spellEnd"/>
            <w:r w:rsidR="00DF3521">
              <w:t>,</w:t>
            </w:r>
            <w:r w:rsidR="00532525">
              <w:t xml:space="preserve"> </w:t>
            </w:r>
            <w:proofErr w:type="spellStart"/>
            <w:r w:rsidR="0053456E" w:rsidRPr="00E87B15">
              <w:t>XCode</w:t>
            </w:r>
            <w:proofErr w:type="spellEnd"/>
            <w:r w:rsidR="0053456E" w:rsidRPr="00E87B15">
              <w:t xml:space="preserve"> </w:t>
            </w:r>
            <w:r w:rsidR="000024E8">
              <w:t>7</w:t>
            </w:r>
            <w:r w:rsidR="0053456E" w:rsidRPr="00E87B15">
              <w:t>.0</w:t>
            </w:r>
          </w:p>
        </w:tc>
      </w:tr>
      <w:tr w:rsidR="0053456E" w14:paraId="59DA072E" w14:textId="77777777" w:rsidTr="0053456E">
        <w:tc>
          <w:tcPr>
            <w:tcW w:w="3686" w:type="dxa"/>
            <w:shd w:val="clear" w:color="auto" w:fill="auto"/>
          </w:tcPr>
          <w:p w14:paraId="54A4B76B" w14:textId="77777777" w:rsidR="0053456E" w:rsidRPr="00E87B15" w:rsidRDefault="0053456E" w:rsidP="0053456E">
            <w:pPr>
              <w:pStyle w:val="EYBodyText"/>
            </w:pPr>
            <w:r w:rsidRPr="00E87B15">
              <w:t>Development Framework</w:t>
            </w:r>
          </w:p>
        </w:tc>
        <w:tc>
          <w:tcPr>
            <w:tcW w:w="5560" w:type="dxa"/>
            <w:shd w:val="clear" w:color="auto" w:fill="auto"/>
          </w:tcPr>
          <w:p w14:paraId="4E1D6C8C" w14:textId="469D8E2A" w:rsidR="0053456E" w:rsidRPr="00E87B15" w:rsidRDefault="0053456E" w:rsidP="00280DB7">
            <w:pPr>
              <w:pStyle w:val="EYBodyText"/>
            </w:pPr>
            <w:r w:rsidRPr="00E87B15">
              <w:t xml:space="preserve">iOS SDK </w:t>
            </w:r>
            <w:r w:rsidR="00AD4E1A">
              <w:t>9</w:t>
            </w:r>
            <w:r w:rsidRPr="00E87B15">
              <w:t>.0</w:t>
            </w:r>
            <w:r w:rsidR="0079606C">
              <w:t xml:space="preserve">, </w:t>
            </w:r>
            <w:r w:rsidR="00280DB7">
              <w:t>Android SDK</w:t>
            </w:r>
          </w:p>
        </w:tc>
      </w:tr>
      <w:tr w:rsidR="0053456E" w14:paraId="79289D57" w14:textId="77777777" w:rsidTr="0053456E">
        <w:tc>
          <w:tcPr>
            <w:tcW w:w="3686" w:type="dxa"/>
            <w:shd w:val="clear" w:color="auto" w:fill="auto"/>
          </w:tcPr>
          <w:p w14:paraId="1C526520" w14:textId="77777777" w:rsidR="0053456E" w:rsidRPr="00E87B15" w:rsidRDefault="0053456E" w:rsidP="0053456E">
            <w:pPr>
              <w:pStyle w:val="EYBodyText"/>
            </w:pPr>
            <w:r w:rsidRPr="00E87B15">
              <w:t>Primary Development Languages</w:t>
            </w:r>
          </w:p>
        </w:tc>
        <w:tc>
          <w:tcPr>
            <w:tcW w:w="5560" w:type="dxa"/>
            <w:shd w:val="clear" w:color="auto" w:fill="auto"/>
          </w:tcPr>
          <w:p w14:paraId="1FFE484E" w14:textId="7DA7F759" w:rsidR="0053456E" w:rsidRPr="00E87B15" w:rsidRDefault="00070B5B" w:rsidP="00070B5B">
            <w:pPr>
              <w:pStyle w:val="EYBodyText"/>
            </w:pPr>
            <w:r>
              <w:t>JAB, PHP,</w:t>
            </w:r>
            <w:r w:rsidR="0053456E" w:rsidRPr="00E87B15">
              <w:t xml:space="preserve"> Objective C</w:t>
            </w:r>
            <w:r w:rsidR="00783E91">
              <w:t>,</w:t>
            </w:r>
            <w:r w:rsidR="00F56631">
              <w:t xml:space="preserve"> IOS/Android SDK, JAVA</w:t>
            </w:r>
            <w:r w:rsidR="00783E91">
              <w:t xml:space="preserve"> HTML, CSS</w:t>
            </w:r>
          </w:p>
        </w:tc>
      </w:tr>
      <w:tr w:rsidR="0053456E" w14:paraId="566953B3" w14:textId="77777777" w:rsidTr="0053456E">
        <w:tc>
          <w:tcPr>
            <w:tcW w:w="3686" w:type="dxa"/>
            <w:shd w:val="clear" w:color="auto" w:fill="auto"/>
          </w:tcPr>
          <w:p w14:paraId="4BB3FFDB" w14:textId="77777777" w:rsidR="0053456E" w:rsidRPr="00E87B15" w:rsidRDefault="0053456E" w:rsidP="0053456E">
            <w:pPr>
              <w:pStyle w:val="EYBodyText"/>
            </w:pPr>
            <w:r w:rsidRPr="00E87B15">
              <w:t>Mobile Operating Systems</w:t>
            </w:r>
          </w:p>
        </w:tc>
        <w:tc>
          <w:tcPr>
            <w:tcW w:w="5560" w:type="dxa"/>
            <w:shd w:val="clear" w:color="auto" w:fill="auto"/>
          </w:tcPr>
          <w:p w14:paraId="536B4CAC" w14:textId="45A846D5" w:rsidR="0053456E" w:rsidRPr="00E87B15" w:rsidRDefault="007767C1" w:rsidP="007767C1">
            <w:pPr>
              <w:pStyle w:val="EYBodyText"/>
            </w:pPr>
            <w:r w:rsidRPr="00E87B15">
              <w:t>iOS 7.1 or Higher (iPhone</w:t>
            </w:r>
            <w:r w:rsidR="0053456E" w:rsidRPr="00E87B15">
              <w:t>)</w:t>
            </w:r>
          </w:p>
        </w:tc>
      </w:tr>
      <w:tr w:rsidR="0053456E" w14:paraId="5EC7007C" w14:textId="77777777" w:rsidTr="0053456E">
        <w:tc>
          <w:tcPr>
            <w:tcW w:w="3686" w:type="dxa"/>
            <w:shd w:val="clear" w:color="auto" w:fill="auto"/>
          </w:tcPr>
          <w:p w14:paraId="21BCE57A" w14:textId="77777777" w:rsidR="0053456E" w:rsidRPr="00E87B15" w:rsidRDefault="0053456E" w:rsidP="0053456E">
            <w:pPr>
              <w:pStyle w:val="EYBodyText"/>
            </w:pPr>
            <w:r w:rsidRPr="00E87B15">
              <w:t>Mobile Bus Width</w:t>
            </w:r>
          </w:p>
        </w:tc>
        <w:tc>
          <w:tcPr>
            <w:tcW w:w="5560" w:type="dxa"/>
            <w:shd w:val="clear" w:color="auto" w:fill="auto"/>
          </w:tcPr>
          <w:p w14:paraId="66BC3EED" w14:textId="628E6FFD" w:rsidR="0053456E" w:rsidRPr="00E87B15" w:rsidRDefault="00EF41A1" w:rsidP="0053456E">
            <w:pPr>
              <w:pStyle w:val="EYBodyText"/>
            </w:pPr>
            <w:r w:rsidRPr="00E87B15">
              <w:t xml:space="preserve">iPhone </w:t>
            </w:r>
            <w:r w:rsidR="0053456E" w:rsidRPr="00E87B15">
              <w:t>64 bit processing</w:t>
            </w:r>
          </w:p>
        </w:tc>
      </w:tr>
      <w:tr w:rsidR="0053456E" w14:paraId="4E4AAF6C" w14:textId="77777777" w:rsidTr="0053456E">
        <w:tc>
          <w:tcPr>
            <w:tcW w:w="3686" w:type="dxa"/>
            <w:shd w:val="clear" w:color="auto" w:fill="auto"/>
          </w:tcPr>
          <w:p w14:paraId="59CA7D4C" w14:textId="77777777" w:rsidR="0053456E" w:rsidRPr="00E87B15" w:rsidRDefault="0053456E" w:rsidP="0053456E">
            <w:pPr>
              <w:pStyle w:val="EYBodyText"/>
            </w:pPr>
            <w:r w:rsidRPr="00E87B15">
              <w:t>User Experience Components</w:t>
            </w:r>
          </w:p>
        </w:tc>
        <w:tc>
          <w:tcPr>
            <w:tcW w:w="5560" w:type="dxa"/>
            <w:shd w:val="clear" w:color="auto" w:fill="auto"/>
          </w:tcPr>
          <w:p w14:paraId="4835AD6B" w14:textId="786F1E20" w:rsidR="0053456E" w:rsidRPr="00E87B15" w:rsidRDefault="0053456E" w:rsidP="00AC3A14">
            <w:pPr>
              <w:pStyle w:val="EYBodyText"/>
            </w:pPr>
            <w:r w:rsidRPr="00E87B15">
              <w:t>HTML5, CSS3</w:t>
            </w:r>
          </w:p>
        </w:tc>
      </w:tr>
      <w:tr w:rsidR="0053456E" w14:paraId="2E930E94" w14:textId="77777777" w:rsidTr="0053456E">
        <w:tc>
          <w:tcPr>
            <w:tcW w:w="3686" w:type="dxa"/>
            <w:shd w:val="clear" w:color="auto" w:fill="auto"/>
          </w:tcPr>
          <w:p w14:paraId="40F3F5F2" w14:textId="77777777" w:rsidR="0053456E" w:rsidRPr="00E87B15" w:rsidRDefault="0053456E" w:rsidP="0053456E">
            <w:pPr>
              <w:pStyle w:val="EYBodyText"/>
            </w:pPr>
            <w:r w:rsidRPr="00E87B15">
              <w:t>Web Browser Platforms</w:t>
            </w:r>
          </w:p>
        </w:tc>
        <w:tc>
          <w:tcPr>
            <w:tcW w:w="5560" w:type="dxa"/>
            <w:shd w:val="clear" w:color="auto" w:fill="auto"/>
          </w:tcPr>
          <w:p w14:paraId="6A2F2B0A" w14:textId="77777777" w:rsidR="0053456E" w:rsidRPr="00E87B15" w:rsidRDefault="0053456E" w:rsidP="0053456E">
            <w:pPr>
              <w:pStyle w:val="EYBodyText"/>
            </w:pPr>
            <w:proofErr w:type="spellStart"/>
            <w:r w:rsidRPr="00E87B15">
              <w:t>WebKit</w:t>
            </w:r>
            <w:proofErr w:type="spellEnd"/>
            <w:r w:rsidRPr="00E87B15">
              <w:t xml:space="preserve"> enabled browsers</w:t>
            </w:r>
          </w:p>
        </w:tc>
      </w:tr>
    </w:tbl>
    <w:p w14:paraId="05BE31DB" w14:textId="3D7018C3" w:rsidR="00B96B89" w:rsidRDefault="00B96B89">
      <w:pPr>
        <w:overflowPunct/>
        <w:autoSpaceDE/>
        <w:autoSpaceDN/>
        <w:adjustRightInd/>
        <w:spacing w:after="0"/>
        <w:textAlignment w:val="auto"/>
        <w:rPr>
          <w:rFonts w:ascii="Arial" w:hAnsi="Arial" w:cs="Arial"/>
          <w:color w:val="646464"/>
          <w:sz w:val="32"/>
          <w:szCs w:val="28"/>
        </w:rPr>
      </w:pPr>
    </w:p>
    <w:p w14:paraId="4B2B4C33" w14:textId="365DEDAE" w:rsidR="000B1292" w:rsidRDefault="000B1292" w:rsidP="009B6723">
      <w:pPr>
        <w:pStyle w:val="Heading2"/>
      </w:pPr>
      <w:bookmarkStart w:id="94" w:name="_Toc273018363"/>
      <w:bookmarkStart w:id="95" w:name="_Toc274137920"/>
      <w:bookmarkStart w:id="96" w:name="_Toc274578870"/>
      <w:bookmarkStart w:id="97" w:name="_Toc274593073"/>
      <w:bookmarkStart w:id="98" w:name="_Toc410770758"/>
      <w:bookmarkStart w:id="99" w:name="_Toc454973260"/>
      <w:r>
        <w:t>Platforms</w:t>
      </w:r>
      <w:bookmarkEnd w:id="99"/>
    </w:p>
    <w:p w14:paraId="566F1565" w14:textId="07DBAB08" w:rsidR="00576B8E" w:rsidRDefault="000B1292" w:rsidP="00263387">
      <w:r>
        <w:t xml:space="preserve">Mobile App </w:t>
      </w:r>
      <w:r w:rsidRPr="00E001C9">
        <w:t xml:space="preserve">Development is planned in </w:t>
      </w:r>
      <w:r w:rsidR="004109EF">
        <w:t>native languages and SDKs</w:t>
      </w:r>
      <w:r>
        <w:t xml:space="preserve">. Data will be pulled from </w:t>
      </w:r>
      <w:r w:rsidR="00210463">
        <w:t>MYSQL DB</w:t>
      </w:r>
      <w:r>
        <w:t xml:space="preserve"> </w:t>
      </w:r>
      <w:r w:rsidR="006E4F5E">
        <w:t>using REST API calls</w:t>
      </w:r>
      <w:r w:rsidRPr="00E001C9">
        <w:t>.</w:t>
      </w:r>
      <w:r w:rsidR="00576B8E">
        <w:br w:type="page"/>
      </w:r>
    </w:p>
    <w:p w14:paraId="0651BD0B" w14:textId="7CCFE747" w:rsidR="004711EE" w:rsidRDefault="004711EE" w:rsidP="009B6723">
      <w:pPr>
        <w:pStyle w:val="Heading2"/>
      </w:pPr>
      <w:bookmarkStart w:id="100" w:name="_Toc454973261"/>
      <w:r>
        <w:lastRenderedPageBreak/>
        <w:t>Logical Architecture</w:t>
      </w:r>
      <w:bookmarkEnd w:id="100"/>
    </w:p>
    <w:p w14:paraId="197A1DA4" w14:textId="47BE5F66" w:rsidR="004711EE" w:rsidRDefault="004711EE" w:rsidP="004711EE">
      <w:r>
        <w:t>The logical architecture of the solution is shown here:</w:t>
      </w:r>
    </w:p>
    <w:p w14:paraId="6D5EA777" w14:textId="0AD757A0" w:rsidR="004711EE" w:rsidRDefault="004711EE" w:rsidP="004711EE">
      <w:pPr>
        <w:jc w:val="center"/>
      </w:pPr>
    </w:p>
    <w:p w14:paraId="4C54C9E1" w14:textId="6BD1918E" w:rsidR="002C3FBC" w:rsidRDefault="002C3FBC" w:rsidP="009B6723">
      <w:pPr>
        <w:pStyle w:val="Heading2"/>
      </w:pPr>
      <w:bookmarkStart w:id="101" w:name="_Toc454973262"/>
      <w:r>
        <w:t>Architecture Decomposition</w:t>
      </w:r>
      <w:bookmarkEnd w:id="101"/>
    </w:p>
    <w:p w14:paraId="26C741F6" w14:textId="77777777" w:rsidR="002C3FBC" w:rsidRDefault="002C3FBC" w:rsidP="002C3FBC">
      <w:pPr>
        <w:pStyle w:val="EYBodyText"/>
        <w:spacing w:after="180"/>
      </w:pPr>
    </w:p>
    <w:p w14:paraId="453A41A0" w14:textId="77777777" w:rsidR="002C3FBC" w:rsidRDefault="002C3FBC" w:rsidP="002C3FBC">
      <w:pPr>
        <w:pStyle w:val="EYBodyText"/>
        <w:spacing w:after="180"/>
      </w:pPr>
    </w:p>
    <w:p w14:paraId="78B989B7" w14:textId="4CA4F3E2" w:rsidR="002C3FBC" w:rsidRPr="002C3FBC" w:rsidRDefault="00D136CD" w:rsidP="002C3FBC">
      <w:r>
        <w:object w:dxaOrig="11361" w:dyaOrig="9935" w14:anchorId="11DD95C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34.75pt;height:468pt" o:ole="">
            <v:imagedata r:id="rId26" o:title=""/>
          </v:shape>
          <o:OLEObject Type="Embed" ProgID="Visio.Drawing.11" ShapeID="_x0000_i1025" DrawAspect="Content" ObjectID="_1528715170" r:id="rId27"/>
        </w:object>
      </w:r>
    </w:p>
    <w:p w14:paraId="1E277240" w14:textId="0B67AFD4" w:rsidR="0053456E" w:rsidRPr="007235B9" w:rsidRDefault="002209BE" w:rsidP="002209BE">
      <w:pPr>
        <w:pStyle w:val="Heading1"/>
      </w:pPr>
      <w:bookmarkStart w:id="102" w:name="_Toc454973263"/>
      <w:r>
        <w:lastRenderedPageBreak/>
        <w:t xml:space="preserve">Structural (Static </w:t>
      </w:r>
      <w:r w:rsidR="0053456E" w:rsidRPr="007235B9">
        <w:t>Diagrams</w:t>
      </w:r>
      <w:bookmarkEnd w:id="94"/>
      <w:bookmarkEnd w:id="95"/>
      <w:bookmarkEnd w:id="96"/>
      <w:bookmarkEnd w:id="97"/>
      <w:bookmarkEnd w:id="98"/>
      <w:r>
        <w:t>)</w:t>
      </w:r>
      <w:bookmarkEnd w:id="102"/>
    </w:p>
    <w:p w14:paraId="2558A759" w14:textId="59237722" w:rsidR="0008607C" w:rsidRPr="00BD4CE6" w:rsidRDefault="005E0E65" w:rsidP="009B6723">
      <w:pPr>
        <w:pStyle w:val="Heading2"/>
        <w:rPr>
          <w:highlight w:val="yellow"/>
        </w:rPr>
      </w:pPr>
      <w:bookmarkStart w:id="103" w:name="_Toc410770760"/>
      <w:bookmarkStart w:id="104" w:name="_Toc454973264"/>
      <w:r w:rsidRPr="00BD4CE6">
        <w:rPr>
          <w:highlight w:val="yellow"/>
        </w:rPr>
        <w:t>Class Diagram</w:t>
      </w:r>
      <w:bookmarkEnd w:id="104"/>
    </w:p>
    <w:p w14:paraId="5518DAF2" w14:textId="107D0FD7" w:rsidR="005E0E65" w:rsidRDefault="0008607C" w:rsidP="00BC0D6F">
      <w:pPr>
        <w:pStyle w:val="EYLETTERBODY"/>
      </w:pPr>
      <w:r w:rsidRPr="00180BB8">
        <w:rPr>
          <w:highlight w:val="yellow"/>
        </w:rPr>
        <w:t>The Class Diagram of the solution is as shown below:</w:t>
      </w:r>
    </w:p>
    <w:p w14:paraId="349D9502" w14:textId="7D8B2E1F" w:rsidR="009C02C9" w:rsidRPr="00180BB8" w:rsidRDefault="0070174E" w:rsidP="009C02C9">
      <w:pPr>
        <w:pStyle w:val="Heading3"/>
        <w:rPr>
          <w:ins w:id="105" w:author="Santhosh Joseph" w:date="2016-06-29T13:17:00Z"/>
          <w:highlight w:val="yellow"/>
        </w:rPr>
      </w:pPr>
      <w:bookmarkStart w:id="106" w:name="_Toc454973265"/>
      <w:del w:id="107" w:author="Santhosh Joseph" w:date="2016-06-28T21:55:00Z">
        <w:r w:rsidRPr="00E358B4" w:rsidDel="000152ED">
          <w:rPr>
            <w:noProof/>
            <w:highlight w:val="yellow"/>
            <w:lang w:val="en-IN" w:eastAsia="en-IN"/>
          </w:rPr>
          <w:delText>TODO</w:delText>
        </w:r>
      </w:del>
      <w:bookmarkStart w:id="108" w:name="_Toc273018366"/>
      <w:bookmarkStart w:id="109" w:name="_Toc274137923"/>
      <w:bookmarkStart w:id="110" w:name="_Toc274578873"/>
      <w:bookmarkStart w:id="111" w:name="_Toc274593076"/>
      <w:bookmarkStart w:id="112" w:name="_Toc273018367"/>
      <w:bookmarkStart w:id="113" w:name="_Toc274137924"/>
      <w:bookmarkStart w:id="114" w:name="_Toc274578874"/>
      <w:bookmarkStart w:id="115" w:name="_Toc274593077"/>
      <w:bookmarkStart w:id="116" w:name="_Toc252292120"/>
      <w:bookmarkEnd w:id="89"/>
      <w:bookmarkEnd w:id="90"/>
      <w:bookmarkEnd w:id="91"/>
      <w:bookmarkEnd w:id="92"/>
      <w:bookmarkEnd w:id="93"/>
      <w:bookmarkEnd w:id="103"/>
      <w:ins w:id="117" w:author="Santhosh Joseph" w:date="2016-06-29T13:17:00Z">
        <w:r w:rsidR="009C02C9" w:rsidRPr="009C02C9">
          <w:rPr>
            <w:highlight w:val="yellow"/>
          </w:rPr>
          <w:t xml:space="preserve"> </w:t>
        </w:r>
        <w:r w:rsidR="009C02C9" w:rsidRPr="00180BB8">
          <w:rPr>
            <w:highlight w:val="yellow"/>
          </w:rPr>
          <w:t>Mobile Client Application C</w:t>
        </w:r>
        <w:r w:rsidR="009C02C9">
          <w:rPr>
            <w:highlight w:val="yellow"/>
          </w:rPr>
          <w:t>lasses</w:t>
        </w:r>
        <w:r w:rsidR="009C02C9" w:rsidRPr="00180BB8">
          <w:rPr>
            <w:highlight w:val="yellow"/>
          </w:rPr>
          <w:t xml:space="preserve"> (</w:t>
        </w:r>
        <w:r w:rsidR="009C02C9">
          <w:rPr>
            <w:highlight w:val="yellow"/>
          </w:rPr>
          <w:t>Android</w:t>
        </w:r>
        <w:r w:rsidR="009C02C9" w:rsidRPr="00180BB8">
          <w:rPr>
            <w:highlight w:val="yellow"/>
          </w:rPr>
          <w:t>)</w:t>
        </w:r>
        <w:bookmarkEnd w:id="106"/>
      </w:ins>
    </w:p>
    <w:p w14:paraId="17E7C9C4" w14:textId="2E9F153A" w:rsidR="000152ED" w:rsidRDefault="00396DB9">
      <w:pPr>
        <w:pStyle w:val="Heading4"/>
        <w:rPr>
          <w:ins w:id="118" w:author="Santhosh Joseph" w:date="2016-06-28T21:55:00Z"/>
          <w:noProof/>
          <w:lang w:val="en-IN" w:eastAsia="en-IN"/>
        </w:rPr>
        <w:pPrChange w:id="119" w:author="Santhosh Joseph" w:date="2016-06-29T13:18:00Z">
          <w:pPr/>
        </w:pPrChange>
      </w:pPr>
      <w:ins w:id="120" w:author="Santhosh Joseph" w:date="2016-06-29T11:47:00Z">
        <w:r>
          <w:rPr>
            <w:noProof/>
            <w:lang w:val="en-IN" w:eastAsia="en-IN"/>
          </w:rPr>
          <w:t xml:space="preserve">Register and </w:t>
        </w:r>
      </w:ins>
      <w:ins w:id="121" w:author="Santhosh Joseph" w:date="2016-06-28T21:55:00Z">
        <w:r w:rsidR="000152ED">
          <w:rPr>
            <w:noProof/>
            <w:lang w:val="en-IN" w:eastAsia="en-IN"/>
          </w:rPr>
          <w:t>Login</w:t>
        </w:r>
      </w:ins>
    </w:p>
    <w:p w14:paraId="6FBB7815" w14:textId="67172289" w:rsidR="00C968C3" w:rsidRPr="0004492B" w:rsidRDefault="00053C14" w:rsidP="0004492B">
      <w:del w:id="122" w:author="Santhosh Joseph" w:date="2016-06-29T11:47:00Z">
        <w:r w:rsidDel="00396DB9">
          <w:fldChar w:fldCharType="begin"/>
        </w:r>
        <w:r w:rsidDel="00396DB9">
          <w:fldChar w:fldCharType="end"/>
        </w:r>
      </w:del>
      <w:ins w:id="123" w:author="Santhosh Joseph" w:date="2016-06-29T13:56:00Z">
        <w:r w:rsidR="00E27BCF">
          <w:object w:dxaOrig="10315" w:dyaOrig="6535" w14:anchorId="4D5593E2">
            <v:shape id="_x0000_i1026" type="#_x0000_t75" style="width:516pt;height:327pt" o:ole="">
              <v:imagedata r:id="rId28" o:title=""/>
            </v:shape>
            <o:OLEObject Type="Embed" ProgID="Visio.Drawing.11" ShapeID="_x0000_i1026" DrawAspect="Content" ObjectID="_1528715171" r:id="rId29"/>
          </w:object>
        </w:r>
      </w:ins>
      <w:r w:rsidR="00C968C3">
        <w:br w:type="page"/>
      </w:r>
    </w:p>
    <w:p w14:paraId="1F955D27" w14:textId="46DAFC7D" w:rsidR="00367000" w:rsidRPr="00180BB8" w:rsidRDefault="00367000" w:rsidP="00367000">
      <w:pPr>
        <w:pStyle w:val="Heading3"/>
        <w:rPr>
          <w:ins w:id="124" w:author="Santhosh Joseph" w:date="2016-06-29T13:22:00Z"/>
          <w:highlight w:val="yellow"/>
        </w:rPr>
      </w:pPr>
      <w:bookmarkStart w:id="125" w:name="_Toc454973266"/>
      <w:ins w:id="126" w:author="Santhosh Joseph" w:date="2016-06-29T13:22:00Z">
        <w:r w:rsidRPr="00180BB8">
          <w:rPr>
            <w:highlight w:val="yellow"/>
          </w:rPr>
          <w:lastRenderedPageBreak/>
          <w:t>Mobile Client Application C</w:t>
        </w:r>
        <w:r>
          <w:rPr>
            <w:highlight w:val="yellow"/>
          </w:rPr>
          <w:t>lasses</w:t>
        </w:r>
        <w:r w:rsidRPr="00180BB8">
          <w:rPr>
            <w:highlight w:val="yellow"/>
          </w:rPr>
          <w:t xml:space="preserve"> (</w:t>
        </w:r>
        <w:proofErr w:type="spellStart"/>
        <w:r w:rsidR="00505EE1">
          <w:rPr>
            <w:highlight w:val="yellow"/>
          </w:rPr>
          <w:t>ios</w:t>
        </w:r>
        <w:proofErr w:type="spellEnd"/>
        <w:r w:rsidRPr="00180BB8">
          <w:rPr>
            <w:highlight w:val="yellow"/>
          </w:rPr>
          <w:t>)</w:t>
        </w:r>
        <w:bookmarkEnd w:id="125"/>
      </w:ins>
    </w:p>
    <w:p w14:paraId="40236B33" w14:textId="77777777" w:rsidR="00367000" w:rsidRDefault="00367000" w:rsidP="00367000">
      <w:pPr>
        <w:pStyle w:val="Heading4"/>
        <w:rPr>
          <w:ins w:id="127" w:author="Santhosh Joseph" w:date="2016-06-29T13:22:00Z"/>
          <w:noProof/>
          <w:lang w:val="en-IN" w:eastAsia="en-IN"/>
        </w:rPr>
      </w:pPr>
      <w:ins w:id="128" w:author="Santhosh Joseph" w:date="2016-06-29T13:22:00Z">
        <w:r>
          <w:rPr>
            <w:noProof/>
            <w:lang w:val="en-IN" w:eastAsia="en-IN"/>
          </w:rPr>
          <w:t>Register and Login</w:t>
        </w:r>
      </w:ins>
    </w:p>
    <w:p w14:paraId="0C1C9D03" w14:textId="05E81463" w:rsidR="00391EBF" w:rsidRDefault="00391EBF">
      <w:pPr>
        <w:pStyle w:val="ListParagraph"/>
        <w:rPr>
          <w:ins w:id="129" w:author="Santhosh Joseph" w:date="2016-06-29T14:00:00Z"/>
        </w:rPr>
        <w:pPrChange w:id="130" w:author="Santhosh Joseph" w:date="2016-06-29T14:07:00Z">
          <w:pPr/>
        </w:pPrChange>
      </w:pPr>
      <w:ins w:id="131" w:author="Santhosh Joseph" w:date="2016-06-29T14:00:00Z">
        <w:r>
          <w:t xml:space="preserve">The logical architecture of the </w:t>
        </w:r>
      </w:ins>
      <w:ins w:id="132" w:author="Santhosh Joseph" w:date="2016-06-29T14:07:00Z">
        <w:r w:rsidR="001E32CA">
          <w:t>login and register</w:t>
        </w:r>
      </w:ins>
      <w:ins w:id="133" w:author="Santhosh Joseph" w:date="2016-06-29T14:00:00Z">
        <w:r>
          <w:t xml:space="preserve"> is shown here:</w:t>
        </w:r>
      </w:ins>
    </w:p>
    <w:p w14:paraId="18CBCC80" w14:textId="77777777" w:rsidR="00D30CF7" w:rsidRPr="00391EBF" w:rsidRDefault="00D30CF7">
      <w:pPr>
        <w:rPr>
          <w:ins w:id="134" w:author="Santhosh Joseph" w:date="2016-06-29T13:59:00Z"/>
          <w:rPrChange w:id="135" w:author="Santhosh Joseph" w:date="2016-06-29T14:00:00Z">
            <w:rPr>
              <w:ins w:id="136" w:author="Santhosh Joseph" w:date="2016-06-29T13:59:00Z"/>
              <w:highlight w:val="yellow"/>
            </w:rPr>
          </w:rPrChange>
        </w:rPr>
        <w:pPrChange w:id="137" w:author="Santhosh Joseph" w:date="2016-06-29T14:00:00Z">
          <w:pPr>
            <w:pStyle w:val="Heading2"/>
          </w:pPr>
        </w:pPrChange>
      </w:pPr>
    </w:p>
    <w:p w14:paraId="54EF3B53" w14:textId="710D030E" w:rsidR="00D30CF7" w:rsidRPr="00391EBF" w:rsidRDefault="000F2FCC">
      <w:pPr>
        <w:rPr>
          <w:ins w:id="138" w:author="Santhosh Joseph" w:date="2016-06-29T13:59:00Z"/>
          <w:rPrChange w:id="139" w:author="Santhosh Joseph" w:date="2016-06-29T14:00:00Z">
            <w:rPr>
              <w:ins w:id="140" w:author="Santhosh Joseph" w:date="2016-06-29T13:59:00Z"/>
              <w:highlight w:val="yellow"/>
            </w:rPr>
          </w:rPrChange>
        </w:rPr>
        <w:pPrChange w:id="141" w:author="Santhosh Joseph" w:date="2016-06-29T14:00:00Z">
          <w:pPr>
            <w:pStyle w:val="Heading2"/>
          </w:pPr>
        </w:pPrChange>
      </w:pPr>
      <w:ins w:id="142" w:author="Santhosh Joseph" w:date="2016-06-29T14:01:00Z">
        <w:r>
          <w:object w:dxaOrig="10900" w:dyaOrig="7615" w14:anchorId="7CA2778F">
            <v:shape id="_x0000_i1027" type="#_x0000_t75" style="width:499.5pt;height:374.25pt" o:ole="">
              <v:imagedata r:id="rId30" o:title=""/>
            </v:shape>
            <o:OLEObject Type="Embed" ProgID="Visio.Drawing.11" ShapeID="_x0000_i1027" DrawAspect="Content" ObjectID="_1528715172" r:id="rId31"/>
          </w:object>
        </w:r>
      </w:ins>
    </w:p>
    <w:p w14:paraId="78C3C0B5" w14:textId="77777777" w:rsidR="00D30CF7" w:rsidRPr="00391EBF" w:rsidRDefault="00D30CF7">
      <w:pPr>
        <w:rPr>
          <w:ins w:id="143" w:author="Santhosh Joseph" w:date="2016-06-29T13:59:00Z"/>
          <w:rPrChange w:id="144" w:author="Santhosh Joseph" w:date="2016-06-29T14:00:00Z">
            <w:rPr>
              <w:ins w:id="145" w:author="Santhosh Joseph" w:date="2016-06-29T13:59:00Z"/>
              <w:highlight w:val="yellow"/>
            </w:rPr>
          </w:rPrChange>
        </w:rPr>
        <w:pPrChange w:id="146" w:author="Santhosh Joseph" w:date="2016-06-29T14:00:00Z">
          <w:pPr>
            <w:pStyle w:val="Heading2"/>
          </w:pPr>
        </w:pPrChange>
      </w:pPr>
    </w:p>
    <w:p w14:paraId="08C4CCA1" w14:textId="77777777" w:rsidR="00D30CF7" w:rsidRPr="00391EBF" w:rsidRDefault="00D30CF7">
      <w:pPr>
        <w:rPr>
          <w:ins w:id="147" w:author="Santhosh Joseph" w:date="2016-06-29T13:59:00Z"/>
          <w:rPrChange w:id="148" w:author="Santhosh Joseph" w:date="2016-06-29T14:00:00Z">
            <w:rPr>
              <w:ins w:id="149" w:author="Santhosh Joseph" w:date="2016-06-29T13:59:00Z"/>
              <w:highlight w:val="yellow"/>
            </w:rPr>
          </w:rPrChange>
        </w:rPr>
        <w:pPrChange w:id="150" w:author="Santhosh Joseph" w:date="2016-06-29T14:00:00Z">
          <w:pPr>
            <w:pStyle w:val="Heading2"/>
          </w:pPr>
        </w:pPrChange>
      </w:pPr>
    </w:p>
    <w:p w14:paraId="00EAED1F" w14:textId="77777777" w:rsidR="00D30CF7" w:rsidRPr="00391EBF" w:rsidRDefault="00D30CF7">
      <w:pPr>
        <w:rPr>
          <w:ins w:id="151" w:author="Santhosh Joseph" w:date="2016-06-29T13:59:00Z"/>
          <w:rPrChange w:id="152" w:author="Santhosh Joseph" w:date="2016-06-29T14:00:00Z">
            <w:rPr>
              <w:ins w:id="153" w:author="Santhosh Joseph" w:date="2016-06-29T13:59:00Z"/>
              <w:highlight w:val="yellow"/>
            </w:rPr>
          </w:rPrChange>
        </w:rPr>
        <w:pPrChange w:id="154" w:author="Santhosh Joseph" w:date="2016-06-29T14:00:00Z">
          <w:pPr>
            <w:pStyle w:val="Heading2"/>
          </w:pPr>
        </w:pPrChange>
      </w:pPr>
    </w:p>
    <w:p w14:paraId="4F976D51" w14:textId="77777777" w:rsidR="00D30CF7" w:rsidRPr="00391EBF" w:rsidRDefault="00D30CF7">
      <w:pPr>
        <w:rPr>
          <w:ins w:id="155" w:author="Santhosh Joseph" w:date="2016-06-29T13:59:00Z"/>
          <w:rPrChange w:id="156" w:author="Santhosh Joseph" w:date="2016-06-29T14:00:00Z">
            <w:rPr>
              <w:ins w:id="157" w:author="Santhosh Joseph" w:date="2016-06-29T13:59:00Z"/>
              <w:highlight w:val="yellow"/>
            </w:rPr>
          </w:rPrChange>
        </w:rPr>
        <w:pPrChange w:id="158" w:author="Santhosh Joseph" w:date="2016-06-29T14:00:00Z">
          <w:pPr>
            <w:pStyle w:val="Heading2"/>
          </w:pPr>
        </w:pPrChange>
      </w:pPr>
    </w:p>
    <w:p w14:paraId="7F4998F6" w14:textId="77777777" w:rsidR="00D30CF7" w:rsidRPr="00391EBF" w:rsidRDefault="00D30CF7">
      <w:pPr>
        <w:rPr>
          <w:ins w:id="159" w:author="Santhosh Joseph" w:date="2016-06-29T13:59:00Z"/>
          <w:rPrChange w:id="160" w:author="Santhosh Joseph" w:date="2016-06-29T14:00:00Z">
            <w:rPr>
              <w:ins w:id="161" w:author="Santhosh Joseph" w:date="2016-06-29T13:59:00Z"/>
              <w:highlight w:val="yellow"/>
            </w:rPr>
          </w:rPrChange>
        </w:rPr>
        <w:pPrChange w:id="162" w:author="Santhosh Joseph" w:date="2016-06-29T14:00:00Z">
          <w:pPr>
            <w:pStyle w:val="Heading2"/>
          </w:pPr>
        </w:pPrChange>
      </w:pPr>
    </w:p>
    <w:p w14:paraId="5D710983" w14:textId="77777777" w:rsidR="00D30CF7" w:rsidRPr="00391EBF" w:rsidRDefault="00D30CF7">
      <w:pPr>
        <w:rPr>
          <w:ins w:id="163" w:author="Santhosh Joseph" w:date="2016-06-29T13:59:00Z"/>
          <w:rPrChange w:id="164" w:author="Santhosh Joseph" w:date="2016-06-29T14:00:00Z">
            <w:rPr>
              <w:ins w:id="165" w:author="Santhosh Joseph" w:date="2016-06-29T13:59:00Z"/>
              <w:highlight w:val="yellow"/>
            </w:rPr>
          </w:rPrChange>
        </w:rPr>
        <w:pPrChange w:id="166" w:author="Santhosh Joseph" w:date="2016-06-29T14:00:00Z">
          <w:pPr>
            <w:pStyle w:val="Heading2"/>
          </w:pPr>
        </w:pPrChange>
      </w:pPr>
    </w:p>
    <w:p w14:paraId="0C24613B" w14:textId="78D62591" w:rsidR="00992E63" w:rsidRDefault="00992E63">
      <w:pPr>
        <w:rPr>
          <w:ins w:id="167" w:author="Santhosh Joseph" w:date="2016-06-29T13:22:00Z"/>
        </w:rPr>
        <w:pPrChange w:id="168" w:author="Santhosh Joseph" w:date="2016-06-29T14:06:00Z">
          <w:pPr>
            <w:pStyle w:val="Heading2"/>
          </w:pPr>
        </w:pPrChange>
      </w:pPr>
    </w:p>
    <w:p w14:paraId="410AFEFF" w14:textId="194B1042" w:rsidR="00B55B63" w:rsidRPr="00AC18A4" w:rsidRDefault="000B4C7C" w:rsidP="009B6723">
      <w:pPr>
        <w:pStyle w:val="Heading2"/>
      </w:pPr>
      <w:bookmarkStart w:id="169" w:name="_Toc454973267"/>
      <w:r w:rsidRPr="00AC18A4">
        <w:t>Component Diagram</w:t>
      </w:r>
      <w:bookmarkEnd w:id="108"/>
      <w:bookmarkEnd w:id="109"/>
      <w:bookmarkEnd w:id="110"/>
      <w:bookmarkEnd w:id="111"/>
      <w:r w:rsidR="00517CF2" w:rsidRPr="00AC18A4">
        <w:t>s</w:t>
      </w:r>
      <w:bookmarkEnd w:id="169"/>
    </w:p>
    <w:p w14:paraId="584C9F3F" w14:textId="347BF402" w:rsidR="00C968C3" w:rsidRPr="00C968C3" w:rsidDel="007D6ADF" w:rsidRDefault="008E694E" w:rsidP="00C968C3">
      <w:pPr>
        <w:jc w:val="center"/>
        <w:rPr>
          <w:del w:id="170" w:author="Santhosh Joseph" w:date="2016-06-29T13:08:00Z"/>
        </w:rPr>
      </w:pPr>
      <w:del w:id="171" w:author="Santhosh Joseph" w:date="2016-06-29T13:08:00Z">
        <w:r w:rsidRPr="0019179B" w:rsidDel="007D6ADF">
          <w:rPr>
            <w:highlight w:val="yellow"/>
          </w:rPr>
          <w:delText>TBD</w:delText>
        </w:r>
      </w:del>
    </w:p>
    <w:p w14:paraId="7F4A2A07" w14:textId="35611AFA" w:rsidR="00E65E6E" w:rsidRPr="00180BB8" w:rsidRDefault="00580B51" w:rsidP="002209BE">
      <w:pPr>
        <w:pStyle w:val="Heading3"/>
        <w:rPr>
          <w:highlight w:val="yellow"/>
        </w:rPr>
      </w:pPr>
      <w:bookmarkStart w:id="172" w:name="_Toc454973268"/>
      <w:r w:rsidRPr="00180BB8">
        <w:rPr>
          <w:highlight w:val="yellow"/>
        </w:rPr>
        <w:lastRenderedPageBreak/>
        <w:t>Mobile</w:t>
      </w:r>
      <w:r w:rsidR="00E65E6E" w:rsidRPr="00180BB8">
        <w:rPr>
          <w:highlight w:val="yellow"/>
        </w:rPr>
        <w:t xml:space="preserve"> </w:t>
      </w:r>
      <w:r w:rsidR="00C20325" w:rsidRPr="00180BB8">
        <w:rPr>
          <w:highlight w:val="yellow"/>
        </w:rPr>
        <w:t xml:space="preserve">Client </w:t>
      </w:r>
      <w:r w:rsidR="00E65E6E" w:rsidRPr="00180BB8">
        <w:rPr>
          <w:highlight w:val="yellow"/>
        </w:rPr>
        <w:t>Application</w:t>
      </w:r>
      <w:r w:rsidRPr="00180BB8">
        <w:rPr>
          <w:highlight w:val="yellow"/>
        </w:rPr>
        <w:t xml:space="preserve"> Components</w:t>
      </w:r>
      <w:r w:rsidR="003E7B1E" w:rsidRPr="00180BB8">
        <w:rPr>
          <w:highlight w:val="yellow"/>
        </w:rPr>
        <w:t xml:space="preserve"> (iOS)</w:t>
      </w:r>
      <w:bookmarkEnd w:id="172"/>
    </w:p>
    <w:p w14:paraId="192833AF" w14:textId="4F09360B" w:rsidR="00E65E6E" w:rsidRPr="00180BB8" w:rsidRDefault="00E65E6E" w:rsidP="0024603F">
      <w:pPr>
        <w:jc w:val="center"/>
        <w:rPr>
          <w:highlight w:val="yellow"/>
        </w:rPr>
      </w:pPr>
    </w:p>
    <w:p w14:paraId="39085BC0" w14:textId="77777777" w:rsidR="004573CC" w:rsidRDefault="004573CC" w:rsidP="009A30C8">
      <w:pPr>
        <w:rPr>
          <w:ins w:id="173" w:author="Santhosh Joseph" w:date="2016-06-29T13:08:00Z"/>
        </w:rPr>
      </w:pPr>
    </w:p>
    <w:p w14:paraId="10B4A899" w14:textId="77777777" w:rsidR="004573CC" w:rsidRDefault="004573CC" w:rsidP="009A30C8">
      <w:pPr>
        <w:rPr>
          <w:ins w:id="174" w:author="Santhosh Joseph" w:date="2016-06-29T13:08:00Z"/>
        </w:rPr>
      </w:pPr>
    </w:p>
    <w:p w14:paraId="2DE84C21" w14:textId="7CE24D67" w:rsidR="00A76EA0" w:rsidRPr="007B57D3" w:rsidRDefault="00AA30CD" w:rsidP="009A30C8">
      <w:pPr>
        <w:rPr>
          <w:rPrChange w:id="175" w:author="Santhosh Joseph" w:date="2016-06-29T13:08:00Z">
            <w:rPr>
              <w:highlight w:val="yellow"/>
            </w:rPr>
          </w:rPrChange>
        </w:rPr>
      </w:pPr>
      <w:r w:rsidRPr="007B57D3">
        <w:rPr>
          <w:rPrChange w:id="176" w:author="Santhosh Joseph" w:date="2016-06-29T13:08:00Z">
            <w:rPr>
              <w:highlight w:val="yellow"/>
            </w:rPr>
          </w:rPrChange>
        </w:rPr>
        <w:t>Various</w:t>
      </w:r>
      <w:r w:rsidR="009A30C8" w:rsidRPr="007B57D3">
        <w:rPr>
          <w:rPrChange w:id="177" w:author="Santhosh Joseph" w:date="2016-06-29T13:08:00Z">
            <w:rPr>
              <w:highlight w:val="yellow"/>
            </w:rPr>
          </w:rPrChange>
        </w:rPr>
        <w:t xml:space="preserve"> application </w:t>
      </w:r>
      <w:r w:rsidRPr="007B57D3">
        <w:rPr>
          <w:rPrChange w:id="178" w:author="Santhosh Joseph" w:date="2016-06-29T13:08:00Z">
            <w:rPr>
              <w:highlight w:val="yellow"/>
            </w:rPr>
          </w:rPrChange>
        </w:rPr>
        <w:t>components</w:t>
      </w:r>
      <w:r w:rsidR="00793698" w:rsidRPr="007B57D3">
        <w:rPr>
          <w:rPrChange w:id="179" w:author="Santhosh Joseph" w:date="2016-06-29T13:08:00Z">
            <w:rPr>
              <w:highlight w:val="yellow"/>
            </w:rPr>
          </w:rPrChange>
        </w:rPr>
        <w:t xml:space="preserve"> of </w:t>
      </w:r>
      <w:proofErr w:type="spellStart"/>
      <w:r w:rsidR="00670762" w:rsidRPr="007B57D3">
        <w:rPr>
          <w:rPrChange w:id="180" w:author="Santhosh Joseph" w:date="2016-06-29T13:08:00Z">
            <w:rPr>
              <w:highlight w:val="yellow"/>
            </w:rPr>
          </w:rPrChange>
        </w:rPr>
        <w:t>BZRide</w:t>
      </w:r>
      <w:proofErr w:type="spellEnd"/>
      <w:r w:rsidR="00670762" w:rsidRPr="007B57D3">
        <w:rPr>
          <w:rPrChange w:id="181" w:author="Santhosh Joseph" w:date="2016-06-29T13:08:00Z">
            <w:rPr>
              <w:highlight w:val="yellow"/>
            </w:rPr>
          </w:rPrChange>
        </w:rPr>
        <w:t xml:space="preserve"> Mobile</w:t>
      </w:r>
      <w:r w:rsidR="00456866" w:rsidRPr="007B57D3">
        <w:rPr>
          <w:rPrChange w:id="182" w:author="Santhosh Joseph" w:date="2016-06-29T13:08:00Z">
            <w:rPr>
              <w:highlight w:val="yellow"/>
            </w:rPr>
          </w:rPrChange>
        </w:rPr>
        <w:t xml:space="preserve"> iPhone</w:t>
      </w:r>
      <w:r w:rsidR="009A30C8" w:rsidRPr="007B57D3">
        <w:rPr>
          <w:rPrChange w:id="183" w:author="Santhosh Joseph" w:date="2016-06-29T13:08:00Z">
            <w:rPr>
              <w:highlight w:val="yellow"/>
            </w:rPr>
          </w:rPrChange>
        </w:rPr>
        <w:t xml:space="preserve"> application are,</w:t>
      </w:r>
    </w:p>
    <w:p w14:paraId="0A706C67" w14:textId="4D7EF980" w:rsidR="009A30C8" w:rsidRPr="007B57D3" w:rsidRDefault="008B6322" w:rsidP="00125CCD">
      <w:pPr>
        <w:pStyle w:val="ListParagraph"/>
        <w:numPr>
          <w:ilvl w:val="0"/>
          <w:numId w:val="25"/>
        </w:numPr>
        <w:rPr>
          <w:rPrChange w:id="184" w:author="Santhosh Joseph" w:date="2016-06-29T13:08:00Z">
            <w:rPr>
              <w:highlight w:val="yellow"/>
            </w:rPr>
          </w:rPrChange>
        </w:rPr>
      </w:pPr>
      <w:r w:rsidRPr="007B57D3">
        <w:rPr>
          <w:rPrChange w:id="185" w:author="Santhosh Joseph" w:date="2016-06-29T13:08:00Z">
            <w:rPr>
              <w:highlight w:val="yellow"/>
            </w:rPr>
          </w:rPrChange>
        </w:rPr>
        <w:t>Native classes in Objective C</w:t>
      </w:r>
    </w:p>
    <w:p w14:paraId="0310FF3C" w14:textId="3E1C4D9B" w:rsidR="00E4798D" w:rsidRPr="007B57D3" w:rsidRDefault="00E4798D" w:rsidP="00E4798D">
      <w:pPr>
        <w:rPr>
          <w:rPrChange w:id="186" w:author="Santhosh Joseph" w:date="2016-06-29T13:08:00Z">
            <w:rPr>
              <w:highlight w:val="yellow"/>
            </w:rPr>
          </w:rPrChange>
        </w:rPr>
      </w:pPr>
      <w:r w:rsidRPr="007B57D3">
        <w:rPr>
          <w:rPrChange w:id="187" w:author="Santhosh Joseph" w:date="2016-06-29T13:08:00Z">
            <w:rPr>
              <w:highlight w:val="yellow"/>
            </w:rPr>
          </w:rPrChange>
        </w:rPr>
        <w:t>These sections are explained in detail in the Application Design section.</w:t>
      </w:r>
    </w:p>
    <w:p w14:paraId="4652AD46" w14:textId="77777777" w:rsidR="008D11D4" w:rsidRPr="00180BB8" w:rsidRDefault="00AA30CD" w:rsidP="008D11D4">
      <w:pPr>
        <w:pStyle w:val="Heading4"/>
        <w:rPr>
          <w:highlight w:val="yellow"/>
        </w:rPr>
      </w:pPr>
      <w:r w:rsidRPr="00180BB8">
        <w:rPr>
          <w:highlight w:val="yellow"/>
        </w:rPr>
        <w:br w:type="page"/>
      </w:r>
      <w:r w:rsidR="008D11D4" w:rsidRPr="00180BB8">
        <w:rPr>
          <w:highlight w:val="yellow"/>
        </w:rPr>
        <w:lastRenderedPageBreak/>
        <w:t>Constants.js</w:t>
      </w:r>
    </w:p>
    <w:p w14:paraId="6CCE40D3" w14:textId="77777777" w:rsidR="008D11D4" w:rsidRPr="00180BB8" w:rsidRDefault="008D11D4" w:rsidP="008D11D4">
      <w:pPr>
        <w:pStyle w:val="ListParagraph"/>
        <w:rPr>
          <w:highlight w:val="yellow"/>
        </w:rPr>
      </w:pPr>
      <w:r w:rsidRPr="00180BB8">
        <w:rPr>
          <w:highlight w:val="yellow"/>
        </w:rPr>
        <w:t>Shared variables and constant functions are defined in this JavaScript file.</w:t>
      </w:r>
    </w:p>
    <w:p w14:paraId="3F99DC28" w14:textId="77777777" w:rsidR="008D11D4" w:rsidRPr="00180BB8" w:rsidRDefault="008D11D4" w:rsidP="008D11D4">
      <w:pPr>
        <w:pStyle w:val="Heading4"/>
        <w:rPr>
          <w:highlight w:val="yellow"/>
        </w:rPr>
      </w:pPr>
      <w:r w:rsidRPr="00180BB8">
        <w:rPr>
          <w:highlight w:val="yellow"/>
        </w:rPr>
        <w:t>Login.js</w:t>
      </w:r>
    </w:p>
    <w:p w14:paraId="02AC6B05" w14:textId="77777777" w:rsidR="00AA30CD" w:rsidRPr="00180BB8" w:rsidRDefault="00AA30CD">
      <w:pPr>
        <w:overflowPunct/>
        <w:autoSpaceDE/>
        <w:autoSpaceDN/>
        <w:adjustRightInd/>
        <w:spacing w:after="0"/>
        <w:textAlignment w:val="auto"/>
        <w:rPr>
          <w:highlight w:val="yellow"/>
        </w:rPr>
      </w:pPr>
    </w:p>
    <w:p w14:paraId="17330E23" w14:textId="297141A5" w:rsidR="009A30C8" w:rsidRPr="00180BB8" w:rsidRDefault="00AA30CD" w:rsidP="009A30C8">
      <w:pPr>
        <w:rPr>
          <w:highlight w:val="yellow"/>
        </w:rPr>
      </w:pPr>
      <w:r w:rsidRPr="00180BB8">
        <w:rPr>
          <w:highlight w:val="yellow"/>
        </w:rPr>
        <w:t>Other supporting components are explained below.</w:t>
      </w:r>
    </w:p>
    <w:p w14:paraId="1CD2E2D3" w14:textId="605FAF2A" w:rsidR="00281D68" w:rsidRPr="00180BB8" w:rsidRDefault="00281D68" w:rsidP="00281D68">
      <w:pPr>
        <w:pStyle w:val="Heading3"/>
        <w:rPr>
          <w:highlight w:val="yellow"/>
        </w:rPr>
      </w:pPr>
      <w:bookmarkStart w:id="188" w:name="_Toc454973269"/>
      <w:r w:rsidRPr="00180BB8">
        <w:rPr>
          <w:highlight w:val="yellow"/>
        </w:rPr>
        <w:t>Mobile Client Application Components (Android)</w:t>
      </w:r>
      <w:bookmarkEnd w:id="188"/>
    </w:p>
    <w:p w14:paraId="1001EA31" w14:textId="15223CC8" w:rsidR="00073C78" w:rsidRPr="00180BB8" w:rsidRDefault="00073C78" w:rsidP="00A8717E">
      <w:pPr>
        <w:pStyle w:val="Heading4"/>
        <w:rPr>
          <w:highlight w:val="yellow"/>
        </w:rPr>
      </w:pPr>
      <w:r w:rsidRPr="00180BB8">
        <w:rPr>
          <w:highlight w:val="yellow"/>
        </w:rPr>
        <w:t>Constants.js</w:t>
      </w:r>
    </w:p>
    <w:p w14:paraId="348206C2" w14:textId="77777777" w:rsidR="00073C78" w:rsidRPr="00180BB8" w:rsidRDefault="00073C78" w:rsidP="00073C78">
      <w:pPr>
        <w:pStyle w:val="ListParagraph"/>
        <w:rPr>
          <w:highlight w:val="yellow"/>
        </w:rPr>
      </w:pPr>
      <w:r w:rsidRPr="00180BB8">
        <w:rPr>
          <w:highlight w:val="yellow"/>
        </w:rPr>
        <w:t>Shared variables and constant functions are defined in this JavaScript file.</w:t>
      </w:r>
    </w:p>
    <w:p w14:paraId="7B4A19B6" w14:textId="5BF4FE31" w:rsidR="00073C78" w:rsidRPr="00180BB8" w:rsidRDefault="00073C78" w:rsidP="00A8717E">
      <w:pPr>
        <w:pStyle w:val="Heading4"/>
        <w:rPr>
          <w:highlight w:val="yellow"/>
        </w:rPr>
      </w:pPr>
      <w:r w:rsidRPr="00180BB8">
        <w:rPr>
          <w:highlight w:val="yellow"/>
        </w:rPr>
        <w:t>Login.js</w:t>
      </w:r>
    </w:p>
    <w:p w14:paraId="0D68E0AF" w14:textId="2C28D795" w:rsidR="00796F72" w:rsidRPr="00180BB8" w:rsidRDefault="004A692F" w:rsidP="00796F72">
      <w:pPr>
        <w:pStyle w:val="Heading4"/>
        <w:rPr>
          <w:highlight w:val="yellow"/>
        </w:rPr>
      </w:pPr>
      <w:r w:rsidRPr="00180BB8">
        <w:rPr>
          <w:highlight w:val="yellow"/>
        </w:rPr>
        <w:t>W</w:t>
      </w:r>
      <w:r w:rsidR="00796F72" w:rsidRPr="00180BB8">
        <w:rPr>
          <w:highlight w:val="yellow"/>
        </w:rPr>
        <w:t>eb</w:t>
      </w:r>
      <w:r w:rsidRPr="00180BB8">
        <w:rPr>
          <w:highlight w:val="yellow"/>
        </w:rPr>
        <w:t>service.</w:t>
      </w:r>
      <w:r w:rsidR="00796F72" w:rsidRPr="00180BB8">
        <w:rPr>
          <w:highlight w:val="yellow"/>
        </w:rPr>
        <w:t>js</w:t>
      </w:r>
    </w:p>
    <w:p w14:paraId="25806259" w14:textId="68ADF93A" w:rsidR="008C5535" w:rsidRPr="00180BB8" w:rsidRDefault="00033A23" w:rsidP="008C5535">
      <w:pPr>
        <w:pStyle w:val="ListParagraph"/>
        <w:rPr>
          <w:highlight w:val="yellow"/>
        </w:rPr>
      </w:pPr>
      <w:r w:rsidRPr="00180BB8">
        <w:rPr>
          <w:highlight w:val="yellow"/>
        </w:rPr>
        <w:t>M</w:t>
      </w:r>
      <w:r w:rsidR="00295919" w:rsidRPr="00180BB8">
        <w:rPr>
          <w:highlight w:val="yellow"/>
        </w:rPr>
        <w:t>akes the web service calls</w:t>
      </w:r>
      <w:r w:rsidR="008C5535" w:rsidRPr="00180BB8">
        <w:rPr>
          <w:highlight w:val="yellow"/>
        </w:rPr>
        <w:t xml:space="preserve">. </w:t>
      </w:r>
      <w:proofErr w:type="gramStart"/>
      <w:r w:rsidR="00960A5A" w:rsidRPr="00180BB8">
        <w:rPr>
          <w:highlight w:val="yellow"/>
        </w:rPr>
        <w:t>Acts</w:t>
      </w:r>
      <w:r w:rsidR="00563635" w:rsidRPr="00180BB8">
        <w:rPr>
          <w:highlight w:val="yellow"/>
        </w:rPr>
        <w:t xml:space="preserve"> </w:t>
      </w:r>
      <w:r w:rsidR="002737E3" w:rsidRPr="00180BB8">
        <w:rPr>
          <w:highlight w:val="yellow"/>
        </w:rPr>
        <w:t xml:space="preserve">as a wrapper </w:t>
      </w:r>
      <w:r w:rsidR="004C6BDA" w:rsidRPr="00180BB8">
        <w:rPr>
          <w:highlight w:val="yellow"/>
        </w:rPr>
        <w:t>for other</w:t>
      </w:r>
      <w:r w:rsidR="00563635" w:rsidRPr="00180BB8">
        <w:rPr>
          <w:highlight w:val="yellow"/>
        </w:rPr>
        <w:t xml:space="preserve"> </w:t>
      </w:r>
      <w:proofErr w:type="spellStart"/>
      <w:r w:rsidR="00563635" w:rsidRPr="00180BB8">
        <w:rPr>
          <w:highlight w:val="yellow"/>
        </w:rPr>
        <w:t>javascript</w:t>
      </w:r>
      <w:proofErr w:type="spellEnd"/>
      <w:r w:rsidR="00563635" w:rsidRPr="00180BB8">
        <w:rPr>
          <w:highlight w:val="yellow"/>
        </w:rPr>
        <w:t xml:space="preserve"> files </w:t>
      </w:r>
      <w:r w:rsidR="004C6BDA" w:rsidRPr="00180BB8">
        <w:rPr>
          <w:highlight w:val="yellow"/>
        </w:rPr>
        <w:t>to get</w:t>
      </w:r>
      <w:r w:rsidR="00563635" w:rsidRPr="00180BB8">
        <w:rPr>
          <w:highlight w:val="yellow"/>
        </w:rPr>
        <w:t xml:space="preserve"> web service data</w:t>
      </w:r>
      <w:r w:rsidR="008C5535" w:rsidRPr="00180BB8">
        <w:rPr>
          <w:highlight w:val="yellow"/>
        </w:rPr>
        <w:t>.</w:t>
      </w:r>
      <w:proofErr w:type="gramEnd"/>
    </w:p>
    <w:p w14:paraId="09378032" w14:textId="6F230F42" w:rsidR="00AF4A92" w:rsidRPr="00180BB8" w:rsidRDefault="00AF4A92" w:rsidP="008C5535">
      <w:pPr>
        <w:pStyle w:val="ListParagraph"/>
        <w:rPr>
          <w:highlight w:val="yellow"/>
        </w:rPr>
      </w:pPr>
      <w:r w:rsidRPr="00180BB8">
        <w:rPr>
          <w:highlight w:val="yellow"/>
        </w:rPr>
        <w:t>This class can be fu</w:t>
      </w:r>
      <w:r w:rsidR="00F83DBE" w:rsidRPr="00180BB8">
        <w:rPr>
          <w:highlight w:val="yellow"/>
        </w:rPr>
        <w:t>r</w:t>
      </w:r>
      <w:r w:rsidRPr="00180BB8">
        <w:rPr>
          <w:highlight w:val="yellow"/>
        </w:rPr>
        <w:t>ther split into different service classes.</w:t>
      </w:r>
    </w:p>
    <w:p w14:paraId="4A59B38D" w14:textId="6FDDE641" w:rsidR="00D55B63" w:rsidRPr="00180BB8" w:rsidRDefault="00D55B63" w:rsidP="00D55B63">
      <w:pPr>
        <w:pStyle w:val="Heading4"/>
        <w:numPr>
          <w:ilvl w:val="3"/>
          <w:numId w:val="29"/>
        </w:numPr>
        <w:rPr>
          <w:highlight w:val="yellow"/>
        </w:rPr>
      </w:pPr>
      <w:r w:rsidRPr="00180BB8">
        <w:rPr>
          <w:highlight w:val="yellow"/>
        </w:rPr>
        <w:t>Utils.js</w:t>
      </w:r>
    </w:p>
    <w:p w14:paraId="2E618BFB" w14:textId="722D3437" w:rsidR="00D55B63" w:rsidRDefault="00231C60" w:rsidP="005746FF">
      <w:pPr>
        <w:pStyle w:val="ListParagraph"/>
      </w:pPr>
      <w:proofErr w:type="gramStart"/>
      <w:r w:rsidRPr="00180BB8">
        <w:rPr>
          <w:highlight w:val="yellow"/>
        </w:rPr>
        <w:t xml:space="preserve">A common </w:t>
      </w:r>
      <w:proofErr w:type="spellStart"/>
      <w:r w:rsidRPr="00180BB8">
        <w:rPr>
          <w:highlight w:val="yellow"/>
        </w:rPr>
        <w:t>javascript</w:t>
      </w:r>
      <w:proofErr w:type="spellEnd"/>
      <w:r w:rsidRPr="00180BB8">
        <w:rPr>
          <w:highlight w:val="yellow"/>
        </w:rPr>
        <w:t xml:space="preserve"> </w:t>
      </w:r>
      <w:r w:rsidR="00AD1A56" w:rsidRPr="00180BB8">
        <w:rPr>
          <w:highlight w:val="yellow"/>
        </w:rPr>
        <w:t>class</w:t>
      </w:r>
      <w:r w:rsidRPr="00180BB8">
        <w:rPr>
          <w:highlight w:val="yellow"/>
        </w:rPr>
        <w:t xml:space="preserve"> for holding </w:t>
      </w:r>
      <w:r w:rsidR="005746FF" w:rsidRPr="00180BB8">
        <w:rPr>
          <w:highlight w:val="yellow"/>
        </w:rPr>
        <w:t xml:space="preserve">common utility </w:t>
      </w:r>
      <w:r w:rsidR="00DF5B94" w:rsidRPr="00180BB8">
        <w:rPr>
          <w:highlight w:val="yellow"/>
        </w:rPr>
        <w:t>functions</w:t>
      </w:r>
      <w:r w:rsidRPr="00180BB8">
        <w:rPr>
          <w:highlight w:val="yellow"/>
        </w:rPr>
        <w:t xml:space="preserve"> across all other classes</w:t>
      </w:r>
      <w:r w:rsidR="00D55B63" w:rsidRPr="00180BB8">
        <w:rPr>
          <w:highlight w:val="yellow"/>
        </w:rPr>
        <w:t>.</w:t>
      </w:r>
      <w:proofErr w:type="gramEnd"/>
    </w:p>
    <w:p w14:paraId="57827DC3" w14:textId="1255F15A" w:rsidR="00A16124" w:rsidRPr="005676F2" w:rsidRDefault="00B666C1" w:rsidP="009B6723">
      <w:pPr>
        <w:pStyle w:val="Heading2"/>
      </w:pPr>
      <w:bookmarkStart w:id="189" w:name="_Toc454973270"/>
      <w:r w:rsidRPr="005676F2">
        <w:t>Activity/Behavioral Diagrams</w:t>
      </w:r>
      <w:bookmarkEnd w:id="189"/>
    </w:p>
    <w:p w14:paraId="6B6FCF4B" w14:textId="3B707372" w:rsidR="004D179E" w:rsidRPr="005676F2" w:rsidRDefault="004D179E" w:rsidP="002209BE">
      <w:pPr>
        <w:pStyle w:val="Heading3"/>
      </w:pPr>
      <w:bookmarkStart w:id="190" w:name="_Toc454973271"/>
      <w:r w:rsidRPr="005676F2">
        <w:t>Overall (General) Application Process</w:t>
      </w:r>
      <w:bookmarkEnd w:id="190"/>
    </w:p>
    <w:p w14:paraId="66F9B07F" w14:textId="2B2FB14D" w:rsidR="002C66BC" w:rsidRPr="002C66BC" w:rsidRDefault="002C66BC" w:rsidP="002C66BC">
      <w:r w:rsidRPr="005676F2">
        <w:t>The overall application process is depicted below.</w:t>
      </w:r>
      <w:r w:rsidR="005676F2">
        <w:t xml:space="preserve"> </w:t>
      </w:r>
    </w:p>
    <w:p w14:paraId="232EB2A9" w14:textId="324E070E" w:rsidR="00C113E3" w:rsidRDefault="00C113E3" w:rsidP="00B87AED">
      <w:pPr>
        <w:jc w:val="center"/>
      </w:pPr>
    </w:p>
    <w:p w14:paraId="1FF79E2F" w14:textId="1BA1815E" w:rsidR="00FF7F1F" w:rsidRDefault="004D179E" w:rsidP="001D5157">
      <w:pPr>
        <w:overflowPunct/>
        <w:autoSpaceDE/>
        <w:autoSpaceDN/>
        <w:adjustRightInd/>
        <w:spacing w:after="0"/>
        <w:textAlignment w:val="auto"/>
      </w:pPr>
      <w:r>
        <w:br w:type="page"/>
      </w:r>
      <w:r w:rsidR="001D5157">
        <w:lastRenderedPageBreak/>
        <w:t xml:space="preserve"> </w:t>
      </w:r>
      <w:r w:rsidR="00FF7F1F">
        <w:t>Authentication Process</w:t>
      </w:r>
    </w:p>
    <w:p w14:paraId="797C4477" w14:textId="4C27C19E" w:rsidR="00FF7F1F" w:rsidRDefault="009B7C69" w:rsidP="00FF7F1F">
      <w:r w:rsidRPr="004C55E7">
        <w:t>The User Authentication process of the application is as the following</w:t>
      </w:r>
      <w:r w:rsidR="00871E9E" w:rsidRPr="004C55E7">
        <w:t xml:space="preserve"> </w:t>
      </w:r>
    </w:p>
    <w:p w14:paraId="22DB2550" w14:textId="09BD388E" w:rsidR="00710228" w:rsidRDefault="0073450C" w:rsidP="001422DC">
      <w:pPr>
        <w:jc w:val="center"/>
      </w:pPr>
      <w:r>
        <w:object w:dxaOrig="5493" w:dyaOrig="5525" w14:anchorId="66988646">
          <v:shape id="_x0000_i1028" type="#_x0000_t75" style="width:274.5pt;height:276pt" o:ole="">
            <v:imagedata r:id="rId32" o:title=""/>
          </v:shape>
          <o:OLEObject Type="Embed" ProgID="Visio.Drawing.11" ShapeID="_x0000_i1028" DrawAspect="Content" ObjectID="_1528715173" r:id="rId33"/>
        </w:object>
      </w:r>
    </w:p>
    <w:p w14:paraId="2FFFB896" w14:textId="77777777" w:rsidR="00686833" w:rsidRPr="00C5594B" w:rsidRDefault="00686833" w:rsidP="009B6723">
      <w:pPr>
        <w:pStyle w:val="Heading2"/>
      </w:pPr>
      <w:bookmarkStart w:id="191" w:name="_Toc273018369"/>
      <w:bookmarkStart w:id="192" w:name="_Toc274137926"/>
      <w:bookmarkStart w:id="193" w:name="_Toc274578876"/>
      <w:bookmarkStart w:id="194" w:name="_Toc274593079"/>
      <w:bookmarkStart w:id="195" w:name="_Toc454973272"/>
      <w:bookmarkEnd w:id="112"/>
      <w:bookmarkEnd w:id="113"/>
      <w:bookmarkEnd w:id="114"/>
      <w:bookmarkEnd w:id="115"/>
      <w:r w:rsidRPr="00C5594B">
        <w:t>Sequence Diagrams – Rider</w:t>
      </w:r>
      <w:r>
        <w:t>/Driver</w:t>
      </w:r>
      <w:bookmarkEnd w:id="195"/>
    </w:p>
    <w:p w14:paraId="0059296A" w14:textId="77777777" w:rsidR="00686833" w:rsidRDefault="00686833" w:rsidP="00686833">
      <w:pPr>
        <w:pStyle w:val="Heading3"/>
      </w:pPr>
      <w:bookmarkStart w:id="196" w:name="_Toc454973273"/>
      <w:r w:rsidRPr="00C5594B">
        <w:t>Registration</w:t>
      </w:r>
      <w:bookmarkEnd w:id="196"/>
    </w:p>
    <w:p w14:paraId="060EF433" w14:textId="69826050" w:rsidR="00664CE1" w:rsidRDefault="00664CE1" w:rsidP="00664CE1">
      <w:pPr>
        <w:pStyle w:val="EYBodyText"/>
        <w:spacing w:after="180"/>
      </w:pPr>
      <w:r>
        <w:t>Accept the</w:t>
      </w:r>
      <w:r w:rsidR="00A362A7">
        <w:t xml:space="preserve"> details for registration on Application screen</w:t>
      </w:r>
      <w:r w:rsidR="009C031E">
        <w:t>.</w:t>
      </w:r>
    </w:p>
    <w:p w14:paraId="0411D944" w14:textId="77C4E5F0" w:rsidR="00A578A1" w:rsidRDefault="007C4390" w:rsidP="00664CE1">
      <w:pPr>
        <w:pStyle w:val="EYBodyText"/>
        <w:spacing w:after="180"/>
      </w:pPr>
      <w:r>
        <w:t>Accept</w:t>
      </w:r>
      <w:r w:rsidR="00A578A1">
        <w:t xml:space="preserve"> credit/debit card info</w:t>
      </w:r>
      <w:r w:rsidR="00BA5BF7">
        <w:t xml:space="preserve">. </w:t>
      </w:r>
      <w:r w:rsidR="00213FDD">
        <w:t xml:space="preserve">Send card info to </w:t>
      </w:r>
      <w:r w:rsidR="00AF56D2">
        <w:t xml:space="preserve">Stripe </w:t>
      </w:r>
      <w:proofErr w:type="gramStart"/>
      <w:r w:rsidR="00AF56D2">
        <w:t>API</w:t>
      </w:r>
      <w:r w:rsidR="00A44579">
        <w:t>(</w:t>
      </w:r>
      <w:proofErr w:type="gramEnd"/>
      <w:r w:rsidR="00A44579" w:rsidRPr="00A44579">
        <w:t>https://stripe.com/</w:t>
      </w:r>
      <w:r w:rsidR="00A44579">
        <w:t>)</w:t>
      </w:r>
      <w:r w:rsidR="00AF56D2">
        <w:t xml:space="preserve"> for making it as an encrypted token</w:t>
      </w:r>
    </w:p>
    <w:p w14:paraId="52643642" w14:textId="3202FF93" w:rsidR="009C031E" w:rsidRDefault="009C031E" w:rsidP="00664CE1">
      <w:pPr>
        <w:pStyle w:val="EYBodyText"/>
        <w:spacing w:after="180"/>
      </w:pPr>
      <w:r>
        <w:t xml:space="preserve">If </w:t>
      </w:r>
      <w:r w:rsidR="001B17A5">
        <w:t xml:space="preserve">rider </w:t>
      </w:r>
      <w:r w:rsidR="004B034B">
        <w:t xml:space="preserve">pass </w:t>
      </w:r>
      <w:r w:rsidR="00D12BB6">
        <w:t xml:space="preserve">all </w:t>
      </w:r>
      <w:r w:rsidR="004B034B">
        <w:t xml:space="preserve">the </w:t>
      </w:r>
      <w:r w:rsidR="00665DC6">
        <w:t xml:space="preserve">details to web service method </w:t>
      </w:r>
      <w:proofErr w:type="spellStart"/>
      <w:r w:rsidR="00665DC6" w:rsidRPr="00EE14A8">
        <w:rPr>
          <w:b/>
        </w:rPr>
        <w:t>RegisterRider</w:t>
      </w:r>
      <w:proofErr w:type="spellEnd"/>
      <w:r w:rsidR="00A44F2B">
        <w:t xml:space="preserve"> along with above card token.</w:t>
      </w:r>
    </w:p>
    <w:p w14:paraId="65879DBE" w14:textId="096575D0" w:rsidR="00D56D21" w:rsidRPr="00C5594B" w:rsidRDefault="00D56D21" w:rsidP="00664CE1">
      <w:pPr>
        <w:pStyle w:val="EYBodyText"/>
        <w:spacing w:after="180"/>
      </w:pPr>
      <w:r>
        <w:t xml:space="preserve">If driver pass </w:t>
      </w:r>
      <w:r w:rsidR="00D82555">
        <w:t xml:space="preserve">all </w:t>
      </w:r>
      <w:r>
        <w:t xml:space="preserve">the details to web service method </w:t>
      </w:r>
      <w:proofErr w:type="spellStart"/>
      <w:r w:rsidRPr="00EE14A8">
        <w:rPr>
          <w:b/>
        </w:rPr>
        <w:t>RegisterDriver</w:t>
      </w:r>
      <w:proofErr w:type="spellEnd"/>
      <w:r w:rsidR="00ED77D1">
        <w:t xml:space="preserve"> along with above card token.</w:t>
      </w:r>
    </w:p>
    <w:p w14:paraId="77966F97" w14:textId="77777777" w:rsidR="00686833" w:rsidRDefault="00686833" w:rsidP="00686833">
      <w:pPr>
        <w:pStyle w:val="Heading3"/>
      </w:pPr>
      <w:bookmarkStart w:id="197" w:name="_Toc454973274"/>
      <w:r w:rsidRPr="00C5594B">
        <w:t>Login</w:t>
      </w:r>
      <w:bookmarkEnd w:id="197"/>
    </w:p>
    <w:p w14:paraId="67A92F8C" w14:textId="2EB19BDA" w:rsidR="0083502B" w:rsidRDefault="0083502B" w:rsidP="0083502B">
      <w:pPr>
        <w:pStyle w:val="EYBodyText"/>
        <w:spacing w:after="180"/>
      </w:pPr>
      <w:r>
        <w:t xml:space="preserve">Accept the </w:t>
      </w:r>
      <w:r w:rsidR="007465A9">
        <w:t xml:space="preserve">login </w:t>
      </w:r>
      <w:r>
        <w:t>details on Application screen.</w:t>
      </w:r>
      <w:r w:rsidR="001D35D9">
        <w:t xml:space="preserve"> </w:t>
      </w:r>
    </w:p>
    <w:p w14:paraId="0785AFB0" w14:textId="1D459371" w:rsidR="001D35D9" w:rsidRDefault="005C3CE9" w:rsidP="0083502B">
      <w:pPr>
        <w:pStyle w:val="EYBodyText"/>
        <w:spacing w:after="180"/>
      </w:pPr>
      <w:proofErr w:type="gramStart"/>
      <w:r>
        <w:t xml:space="preserve">If rider </w:t>
      </w:r>
      <w:r w:rsidR="001D35D9">
        <w:t xml:space="preserve">Pass </w:t>
      </w:r>
      <w:r w:rsidR="000233E8" w:rsidRPr="00AA66AF">
        <w:rPr>
          <w:color w:val="FF0000"/>
        </w:rPr>
        <w:t>mobile number</w:t>
      </w:r>
      <w:r w:rsidR="001D35D9" w:rsidRPr="00AA66AF">
        <w:rPr>
          <w:color w:val="FF0000"/>
        </w:rPr>
        <w:t xml:space="preserve"> </w:t>
      </w:r>
      <w:r w:rsidR="001D35D9">
        <w:t>and password to web service method</w:t>
      </w:r>
      <w:r w:rsidR="00B95D22">
        <w:t xml:space="preserve"> </w:t>
      </w:r>
      <w:proofErr w:type="spellStart"/>
      <w:r w:rsidR="00B95D22" w:rsidRPr="00EE14A8">
        <w:rPr>
          <w:b/>
        </w:rPr>
        <w:t>Login</w:t>
      </w:r>
      <w:r w:rsidR="007B2627" w:rsidRPr="00EE14A8">
        <w:rPr>
          <w:b/>
        </w:rPr>
        <w:t>Rider</w:t>
      </w:r>
      <w:proofErr w:type="spellEnd"/>
      <w:r>
        <w:t>.</w:t>
      </w:r>
      <w:proofErr w:type="gramEnd"/>
    </w:p>
    <w:p w14:paraId="56CBE8A7" w14:textId="3E8764EF" w:rsidR="0083502B" w:rsidRPr="00C5594B" w:rsidRDefault="00043F00" w:rsidP="009743C8">
      <w:pPr>
        <w:pStyle w:val="EYBodyText"/>
        <w:spacing w:after="180"/>
      </w:pPr>
      <w:proofErr w:type="gramStart"/>
      <w:r>
        <w:t xml:space="preserve">If driver Pass </w:t>
      </w:r>
      <w:r w:rsidR="000233E8" w:rsidRPr="00AA66AF">
        <w:rPr>
          <w:color w:val="FF0000"/>
        </w:rPr>
        <w:t>mobile</w:t>
      </w:r>
      <w:r w:rsidR="000233E8">
        <w:t xml:space="preserve"> </w:t>
      </w:r>
      <w:r w:rsidR="000233E8" w:rsidRPr="00AA66AF">
        <w:rPr>
          <w:color w:val="FF0000"/>
        </w:rPr>
        <w:t xml:space="preserve">number </w:t>
      </w:r>
      <w:r>
        <w:t xml:space="preserve">and password to web service method </w:t>
      </w:r>
      <w:proofErr w:type="spellStart"/>
      <w:r w:rsidRPr="00EE14A8">
        <w:rPr>
          <w:b/>
        </w:rPr>
        <w:t>Login</w:t>
      </w:r>
      <w:r w:rsidR="00554140" w:rsidRPr="00EE14A8">
        <w:rPr>
          <w:b/>
        </w:rPr>
        <w:t>Driver</w:t>
      </w:r>
      <w:proofErr w:type="spellEnd"/>
      <w:r>
        <w:t>.</w:t>
      </w:r>
      <w:proofErr w:type="gramEnd"/>
    </w:p>
    <w:p w14:paraId="60CF8DAC" w14:textId="157AD8BA" w:rsidR="00415555" w:rsidRDefault="00415555" w:rsidP="00686833">
      <w:pPr>
        <w:pStyle w:val="Heading3"/>
      </w:pPr>
      <w:bookmarkStart w:id="198" w:name="_Toc454973275"/>
      <w:r>
        <w:t>Accept EULA</w:t>
      </w:r>
      <w:bookmarkEnd w:id="198"/>
    </w:p>
    <w:p w14:paraId="4863FE42" w14:textId="1C0FF755" w:rsidR="00E133F4" w:rsidRDefault="00723251" w:rsidP="00E2630D">
      <w:pPr>
        <w:pStyle w:val="EYBodyText"/>
        <w:spacing w:after="180"/>
      </w:pPr>
      <w:r>
        <w:t>A</w:t>
      </w:r>
      <w:r w:rsidR="00320ADC">
        <w:t>fter registration screen App moves to License screen</w:t>
      </w:r>
      <w:r w:rsidR="00E2630D">
        <w:t>.</w:t>
      </w:r>
      <w:r w:rsidR="00850F0D">
        <w:t xml:space="preserve"> </w:t>
      </w:r>
      <w:r w:rsidR="00E2630D">
        <w:t xml:space="preserve"> </w:t>
      </w:r>
    </w:p>
    <w:p w14:paraId="2B9038FE" w14:textId="3F6B2495" w:rsidR="00850F0D" w:rsidRDefault="00850F0D" w:rsidP="00E2630D">
      <w:pPr>
        <w:pStyle w:val="EYBodyText"/>
        <w:spacing w:after="180"/>
      </w:pPr>
      <w:r>
        <w:t xml:space="preserve">On Accept </w:t>
      </w:r>
      <w:r w:rsidR="003347DC">
        <w:t xml:space="preserve">call web service </w:t>
      </w:r>
      <w:proofErr w:type="spellStart"/>
      <w:r w:rsidR="003347DC" w:rsidRPr="00722640">
        <w:rPr>
          <w:b/>
        </w:rPr>
        <w:t>AcceptEULA</w:t>
      </w:r>
      <w:r w:rsidR="002A18F2">
        <w:rPr>
          <w:b/>
        </w:rPr>
        <w:t>Rider</w:t>
      </w:r>
      <w:proofErr w:type="spellEnd"/>
      <w:r w:rsidR="002A18F2">
        <w:rPr>
          <w:b/>
        </w:rPr>
        <w:t xml:space="preserve"> </w:t>
      </w:r>
      <w:proofErr w:type="gramStart"/>
      <w:r w:rsidR="002A18F2">
        <w:rPr>
          <w:b/>
        </w:rPr>
        <w:t xml:space="preserve">or </w:t>
      </w:r>
      <w:r w:rsidR="006A3B99">
        <w:t xml:space="preserve"> </w:t>
      </w:r>
      <w:proofErr w:type="spellStart"/>
      <w:r w:rsidR="002A18F2" w:rsidRPr="00722640">
        <w:rPr>
          <w:b/>
        </w:rPr>
        <w:t>AcceptEULA</w:t>
      </w:r>
      <w:r w:rsidR="002A18F2">
        <w:rPr>
          <w:b/>
        </w:rPr>
        <w:t>Driver</w:t>
      </w:r>
      <w:proofErr w:type="spellEnd"/>
      <w:proofErr w:type="gramEnd"/>
      <w:r w:rsidR="002A18F2">
        <w:rPr>
          <w:b/>
        </w:rPr>
        <w:t xml:space="preserve"> </w:t>
      </w:r>
      <w:r w:rsidR="006A3B99">
        <w:t xml:space="preserve">and on server side mark </w:t>
      </w:r>
      <w:proofErr w:type="spellStart"/>
      <w:r w:rsidR="006A3B99">
        <w:t>LicenseAccepted</w:t>
      </w:r>
      <w:proofErr w:type="spellEnd"/>
      <w:r w:rsidR="006A3B99">
        <w:t xml:space="preserve"> flag as true</w:t>
      </w:r>
      <w:r w:rsidR="00652399">
        <w:t>.</w:t>
      </w:r>
    </w:p>
    <w:p w14:paraId="6BD3210A" w14:textId="1EE86076" w:rsidR="00652399" w:rsidRPr="00C5594B" w:rsidRDefault="00652399" w:rsidP="00E2630D">
      <w:pPr>
        <w:pStyle w:val="EYBodyText"/>
        <w:spacing w:after="180"/>
      </w:pPr>
      <w:r>
        <w:t xml:space="preserve">On Reject </w:t>
      </w:r>
      <w:r w:rsidR="00012394">
        <w:t>show warning message “You cannot continue unless end user license agreement is accepted”</w:t>
      </w:r>
    </w:p>
    <w:p w14:paraId="76BECADE" w14:textId="77777777" w:rsidR="00686833" w:rsidRDefault="00686833" w:rsidP="00686833">
      <w:pPr>
        <w:pStyle w:val="Heading3"/>
      </w:pPr>
      <w:bookmarkStart w:id="199" w:name="_Toc454973276"/>
      <w:r w:rsidRPr="00C5594B">
        <w:lastRenderedPageBreak/>
        <w:t>Profile</w:t>
      </w:r>
      <w:bookmarkEnd w:id="199"/>
    </w:p>
    <w:p w14:paraId="76134AA9" w14:textId="32381F36" w:rsidR="001E54DA" w:rsidRPr="00C5594B" w:rsidRDefault="0076455B" w:rsidP="007A67B0">
      <w:pPr>
        <w:pStyle w:val="EYBodyText"/>
        <w:spacing w:after="180"/>
      </w:pPr>
      <w:r>
        <w:t>Show</w:t>
      </w:r>
      <w:r w:rsidR="001E54DA">
        <w:t xml:space="preserve"> </w:t>
      </w:r>
      <w:r w:rsidR="00700C69">
        <w:t>Profile</w:t>
      </w:r>
      <w:r w:rsidR="001E54DA">
        <w:t xml:space="preserve"> details on Application </w:t>
      </w:r>
      <w:proofErr w:type="gramStart"/>
      <w:r w:rsidR="001E54DA">
        <w:t>screen</w:t>
      </w:r>
      <w:r w:rsidR="00D530E3">
        <w:t>(</w:t>
      </w:r>
      <w:proofErr w:type="spellStart"/>
      <w:proofErr w:type="gramEnd"/>
      <w:r w:rsidR="00D530E3" w:rsidRPr="00897CAE">
        <w:rPr>
          <w:b/>
        </w:rPr>
        <w:t>Get</w:t>
      </w:r>
      <w:r w:rsidR="00EA0AE3">
        <w:rPr>
          <w:b/>
        </w:rPr>
        <w:t>Rider</w:t>
      </w:r>
      <w:r w:rsidR="00D530E3" w:rsidRPr="00897CAE">
        <w:rPr>
          <w:b/>
        </w:rPr>
        <w:t>Profile</w:t>
      </w:r>
      <w:proofErr w:type="spellEnd"/>
      <w:r w:rsidR="00D530E3">
        <w:t xml:space="preserve"> </w:t>
      </w:r>
      <w:r w:rsidR="00EA0AE3">
        <w:t xml:space="preserve">or </w:t>
      </w:r>
      <w:proofErr w:type="spellStart"/>
      <w:r w:rsidR="00EA0AE3" w:rsidRPr="00897CAE">
        <w:rPr>
          <w:b/>
        </w:rPr>
        <w:t>Get</w:t>
      </w:r>
      <w:r w:rsidR="00EA0AE3">
        <w:rPr>
          <w:b/>
        </w:rPr>
        <w:t>Driver</w:t>
      </w:r>
      <w:r w:rsidR="00EA0AE3" w:rsidRPr="00897CAE">
        <w:rPr>
          <w:b/>
        </w:rPr>
        <w:t>Profile</w:t>
      </w:r>
      <w:proofErr w:type="spellEnd"/>
      <w:r w:rsidR="00EA0AE3">
        <w:t xml:space="preserve"> </w:t>
      </w:r>
      <w:r w:rsidR="00D530E3">
        <w:t>method)</w:t>
      </w:r>
      <w:r w:rsidR="001E54DA">
        <w:t xml:space="preserve">. </w:t>
      </w:r>
      <w:r w:rsidR="002D10E6">
        <w:t>Edit the details if required.</w:t>
      </w:r>
      <w:r w:rsidR="00456396">
        <w:t xml:space="preserve"> Once user click Save, call the web service method</w:t>
      </w:r>
      <w:r w:rsidR="009F7640">
        <w:t xml:space="preserve"> </w:t>
      </w:r>
      <w:proofErr w:type="spellStart"/>
      <w:r w:rsidR="009F7640" w:rsidRPr="0095628E">
        <w:rPr>
          <w:b/>
        </w:rPr>
        <w:t>UpdateDriverProfile</w:t>
      </w:r>
      <w:proofErr w:type="spellEnd"/>
      <w:r w:rsidR="00D06010">
        <w:t xml:space="preserve"> if driver.</w:t>
      </w:r>
      <w:r w:rsidR="00395113">
        <w:t xml:space="preserve"> </w:t>
      </w:r>
      <w:proofErr w:type="gramStart"/>
      <w:r w:rsidR="00395113">
        <w:t>If rider call</w:t>
      </w:r>
      <w:r w:rsidR="00C85486">
        <w:t xml:space="preserve"> </w:t>
      </w:r>
      <w:proofErr w:type="spellStart"/>
      <w:r w:rsidR="00C85486" w:rsidRPr="0095628E">
        <w:rPr>
          <w:b/>
        </w:rPr>
        <w:t>UpdateRiderProfile</w:t>
      </w:r>
      <w:proofErr w:type="spellEnd"/>
      <w:r w:rsidR="004100B2">
        <w:t>.</w:t>
      </w:r>
      <w:proofErr w:type="gramEnd"/>
    </w:p>
    <w:p w14:paraId="1079A55B" w14:textId="77777777" w:rsidR="00686833" w:rsidRDefault="00686833" w:rsidP="00686833">
      <w:pPr>
        <w:pStyle w:val="Heading3"/>
      </w:pPr>
      <w:bookmarkStart w:id="200" w:name="_Toc454973277"/>
      <w:r w:rsidRPr="00C5594B">
        <w:t>Card info</w:t>
      </w:r>
      <w:bookmarkEnd w:id="200"/>
    </w:p>
    <w:p w14:paraId="187C61DD" w14:textId="09EE106F" w:rsidR="0089008C" w:rsidRPr="0089008C" w:rsidRDefault="0089008C" w:rsidP="0089008C">
      <w:pPr>
        <w:pStyle w:val="EYBodyText"/>
        <w:spacing w:after="180"/>
      </w:pPr>
      <w:r w:rsidRPr="0089008C">
        <w:t xml:space="preserve">Show </w:t>
      </w:r>
      <w:r>
        <w:t>card</w:t>
      </w:r>
      <w:r w:rsidRPr="0089008C">
        <w:t xml:space="preserve"> details on Application screen</w:t>
      </w:r>
      <w:r w:rsidR="00F0654E">
        <w:t xml:space="preserve"> (</w:t>
      </w:r>
      <w:proofErr w:type="spellStart"/>
      <w:r w:rsidR="00F0654E" w:rsidRPr="00406C04">
        <w:rPr>
          <w:b/>
        </w:rPr>
        <w:t>GetCardDetails</w:t>
      </w:r>
      <w:proofErr w:type="spellEnd"/>
      <w:r w:rsidR="00F0654E">
        <w:t xml:space="preserve"> method)</w:t>
      </w:r>
      <w:r w:rsidRPr="0089008C">
        <w:t xml:space="preserve">. Edit the details if required. Once user click Save, </w:t>
      </w:r>
      <w:r w:rsidR="00EE195F">
        <w:t xml:space="preserve">invoke </w:t>
      </w:r>
      <w:r w:rsidR="004F0FF1">
        <w:t xml:space="preserve">stripe API to </w:t>
      </w:r>
      <w:r w:rsidR="00D705D9">
        <w:t xml:space="preserve">get token and </w:t>
      </w:r>
      <w:r w:rsidRPr="0089008C">
        <w:t xml:space="preserve">call the web service method </w:t>
      </w:r>
      <w:proofErr w:type="spellStart"/>
      <w:r w:rsidR="00394CE1" w:rsidRPr="00406C04">
        <w:rPr>
          <w:b/>
        </w:rPr>
        <w:t>UpdateCardDetails</w:t>
      </w:r>
      <w:proofErr w:type="spellEnd"/>
      <w:r w:rsidR="00F0654E">
        <w:t xml:space="preserve"> Method</w:t>
      </w:r>
      <w:r w:rsidR="001B11EB">
        <w:t>.</w:t>
      </w:r>
    </w:p>
    <w:p w14:paraId="25C94D88" w14:textId="77777777" w:rsidR="00686833" w:rsidRDefault="00686833" w:rsidP="00686833">
      <w:pPr>
        <w:pStyle w:val="Heading3"/>
      </w:pPr>
      <w:bookmarkStart w:id="201" w:name="_Toc454973278"/>
      <w:r w:rsidRPr="00C5594B">
        <w:t>Last Trip</w:t>
      </w:r>
      <w:bookmarkEnd w:id="201"/>
    </w:p>
    <w:p w14:paraId="00FBCE6E" w14:textId="0566D0B7" w:rsidR="00863C99" w:rsidRPr="00870E81" w:rsidRDefault="00863C99" w:rsidP="00863C99">
      <w:pPr>
        <w:pStyle w:val="EYBodyText"/>
        <w:spacing w:after="180"/>
      </w:pPr>
      <w:r w:rsidRPr="00863C99">
        <w:t xml:space="preserve">Show </w:t>
      </w:r>
      <w:r w:rsidR="003515E8">
        <w:t>very latest trip</w:t>
      </w:r>
      <w:r w:rsidRPr="00863C99">
        <w:t xml:space="preserve"> details </w:t>
      </w:r>
      <w:r w:rsidR="00107195">
        <w:t xml:space="preserve">by calling web service method </w:t>
      </w:r>
      <w:proofErr w:type="spellStart"/>
      <w:r w:rsidR="00107195" w:rsidRPr="00107195">
        <w:rPr>
          <w:b/>
        </w:rPr>
        <w:t>GetLastRideDetails</w:t>
      </w:r>
      <w:proofErr w:type="spellEnd"/>
      <w:r w:rsidR="00870E81">
        <w:rPr>
          <w:b/>
        </w:rPr>
        <w:t xml:space="preserve">. </w:t>
      </w:r>
      <w:r w:rsidR="00870E81">
        <w:t xml:space="preserve">If no data found </w:t>
      </w:r>
      <w:r w:rsidR="00FC5D85">
        <w:t>show</w:t>
      </w:r>
      <w:r w:rsidR="00870E81">
        <w:t xml:space="preserve"> message “No Ride data found”</w:t>
      </w:r>
    </w:p>
    <w:p w14:paraId="36B01A19" w14:textId="77777777" w:rsidR="00686833" w:rsidRDefault="00686833" w:rsidP="00686833">
      <w:pPr>
        <w:pStyle w:val="Heading3"/>
      </w:pPr>
      <w:bookmarkStart w:id="202" w:name="_Toc454973279"/>
      <w:r w:rsidRPr="00C5594B">
        <w:t>Report a problem</w:t>
      </w:r>
      <w:bookmarkEnd w:id="202"/>
    </w:p>
    <w:p w14:paraId="4553E8F5" w14:textId="5B3CBACD" w:rsidR="000B7B44" w:rsidRPr="00C5594B" w:rsidRDefault="000B7B44" w:rsidP="000B7B44">
      <w:pPr>
        <w:pStyle w:val="EYBodyText"/>
        <w:spacing w:after="180"/>
      </w:pPr>
      <w:r w:rsidRPr="00863C99">
        <w:t xml:space="preserve">Show </w:t>
      </w:r>
      <w:r w:rsidR="00320869">
        <w:t xml:space="preserve">an option text one paragraph for problem description and </w:t>
      </w:r>
      <w:r w:rsidR="00863787">
        <w:t xml:space="preserve">one title. On Send button save to server using </w:t>
      </w:r>
      <w:r w:rsidR="008A48F1">
        <w:t xml:space="preserve">service method </w:t>
      </w:r>
      <w:proofErr w:type="spellStart"/>
      <w:r w:rsidR="00C05BC8" w:rsidRPr="00C05BC8">
        <w:rPr>
          <w:b/>
        </w:rPr>
        <w:t>ReportProblem</w:t>
      </w:r>
      <w:proofErr w:type="spellEnd"/>
      <w:r w:rsidR="00C05BC8">
        <w:t xml:space="preserve"> </w:t>
      </w:r>
    </w:p>
    <w:p w14:paraId="1CE5F3B2" w14:textId="77777777" w:rsidR="00686833" w:rsidRPr="00C5594B" w:rsidRDefault="00686833" w:rsidP="00686833">
      <w:pPr>
        <w:pStyle w:val="Heading3"/>
      </w:pPr>
      <w:bookmarkStart w:id="203" w:name="_Toc454973280"/>
      <w:r w:rsidRPr="00C5594B">
        <w:t>Contact</w:t>
      </w:r>
      <w:bookmarkEnd w:id="203"/>
    </w:p>
    <w:p w14:paraId="0710F124" w14:textId="50FF9EF2" w:rsidR="00686833" w:rsidRDefault="0026574E" w:rsidP="00BA3B5B">
      <w:pPr>
        <w:pStyle w:val="EYBodyText"/>
        <w:spacing w:after="180"/>
      </w:pPr>
      <w:r w:rsidRPr="00863C99">
        <w:t xml:space="preserve">Show </w:t>
      </w:r>
      <w:r>
        <w:t>contact Info</w:t>
      </w:r>
      <w:r w:rsidR="000D64A7">
        <w:t xml:space="preserve"> as email and phone number. </w:t>
      </w:r>
      <w:hyperlink r:id="rId34" w:history="1">
        <w:r w:rsidR="00AD2C18" w:rsidRPr="007520F6">
          <w:rPr>
            <w:rStyle w:val="Hyperlink"/>
          </w:rPr>
          <w:t>info@bzride.com</w:t>
        </w:r>
      </w:hyperlink>
      <w:r w:rsidR="00AD2C18">
        <w:t xml:space="preserve"> </w:t>
      </w:r>
      <w:r w:rsidR="006773CA">
        <w:t>and (xxx)-(xxx</w:t>
      </w:r>
      <w:r w:rsidR="00AD2C18">
        <w:t>)-(</w:t>
      </w:r>
      <w:proofErr w:type="spellStart"/>
      <w:r w:rsidR="00AD2C18">
        <w:t>xxxx</w:t>
      </w:r>
      <w:proofErr w:type="spellEnd"/>
      <w:r w:rsidR="00AD2C18">
        <w:t>)</w:t>
      </w:r>
    </w:p>
    <w:p w14:paraId="410AFF0F" w14:textId="52934C5D" w:rsidR="00AE71DA" w:rsidRPr="00C5594B" w:rsidRDefault="00681824" w:rsidP="009B6723">
      <w:pPr>
        <w:pStyle w:val="Heading2"/>
      </w:pPr>
      <w:bookmarkStart w:id="204" w:name="_Toc454973281"/>
      <w:r w:rsidRPr="00C5594B">
        <w:t>Sequence Diagrams</w:t>
      </w:r>
      <w:bookmarkEnd w:id="191"/>
      <w:bookmarkEnd w:id="192"/>
      <w:bookmarkEnd w:id="193"/>
      <w:bookmarkEnd w:id="194"/>
      <w:r w:rsidR="00B52772" w:rsidRPr="00C5594B">
        <w:t xml:space="preserve"> – </w:t>
      </w:r>
      <w:r w:rsidR="000734DC" w:rsidRPr="00C5594B">
        <w:t>Rider</w:t>
      </w:r>
      <w:bookmarkEnd w:id="204"/>
    </w:p>
    <w:p w14:paraId="73784493" w14:textId="492C0777" w:rsidR="00F5688D" w:rsidRDefault="00305723" w:rsidP="002209BE">
      <w:pPr>
        <w:pStyle w:val="Heading3"/>
      </w:pPr>
      <w:bookmarkStart w:id="205" w:name="_Toc454973282"/>
      <w:bookmarkEnd w:id="116"/>
      <w:r w:rsidRPr="00C5594B">
        <w:t xml:space="preserve">Request </w:t>
      </w:r>
      <w:proofErr w:type="gramStart"/>
      <w:r w:rsidR="00C9460B" w:rsidRPr="00C5594B">
        <w:t>ride</w:t>
      </w:r>
      <w:r w:rsidR="004D2962">
        <w:t>(</w:t>
      </w:r>
      <w:proofErr w:type="gramEnd"/>
      <w:r w:rsidR="004D2962">
        <w:t>now)</w:t>
      </w:r>
      <w:bookmarkEnd w:id="205"/>
    </w:p>
    <w:p w14:paraId="7D56D980" w14:textId="77777777" w:rsidR="00E978D3" w:rsidRDefault="00811F2E" w:rsidP="00B951B8">
      <w:pPr>
        <w:pStyle w:val="EYBodyText"/>
        <w:spacing w:after="180"/>
      </w:pPr>
      <w:r>
        <w:t>Tap</w:t>
      </w:r>
      <w:r w:rsidR="00933A25">
        <w:t xml:space="preserve"> Request Now </w:t>
      </w:r>
      <w:r w:rsidR="006A03CC">
        <w:t>button from App screen.</w:t>
      </w:r>
      <w:r w:rsidR="006F7D00">
        <w:t xml:space="preserve"> </w:t>
      </w:r>
    </w:p>
    <w:p w14:paraId="0B3C2BEB" w14:textId="07E30774" w:rsidR="00B951B8" w:rsidRDefault="006F7D00" w:rsidP="00B951B8">
      <w:pPr>
        <w:pStyle w:val="EYBodyText"/>
        <w:spacing w:after="180"/>
      </w:pPr>
      <w:r>
        <w:t>Select Destination</w:t>
      </w:r>
    </w:p>
    <w:p w14:paraId="2BA19BAC" w14:textId="16B789D7" w:rsidR="00E978D3" w:rsidRDefault="00C239EE" w:rsidP="00B951B8">
      <w:pPr>
        <w:pStyle w:val="EYBodyText"/>
        <w:spacing w:after="180"/>
      </w:pPr>
      <w:r>
        <w:t xml:space="preserve">Tap </w:t>
      </w:r>
      <w:r w:rsidR="00EE4E3A">
        <w:t>C</w:t>
      </w:r>
      <w:r w:rsidR="00B44415">
        <w:t>onfirm</w:t>
      </w:r>
      <w:r w:rsidR="003160B5">
        <w:t xml:space="preserve"> button</w:t>
      </w:r>
      <w:r w:rsidR="00DC4292">
        <w:t>.</w:t>
      </w:r>
    </w:p>
    <w:p w14:paraId="2EF561D9" w14:textId="6B8EEDF7" w:rsidR="00DC4292" w:rsidRDefault="00DC4292" w:rsidP="00B951B8">
      <w:pPr>
        <w:pStyle w:val="EYBodyText"/>
        <w:spacing w:after="180"/>
      </w:pPr>
      <w:r>
        <w:t xml:space="preserve">Create a ride request with </w:t>
      </w:r>
      <w:r w:rsidR="00EB5384">
        <w:t xml:space="preserve">start location and destination location </w:t>
      </w:r>
      <w:r w:rsidR="00087393">
        <w:t>(</w:t>
      </w:r>
      <w:proofErr w:type="spellStart"/>
      <w:r w:rsidR="00087393">
        <w:t>lat</w:t>
      </w:r>
      <w:proofErr w:type="spellEnd"/>
      <w:r w:rsidR="00087393">
        <w:t>/long)</w:t>
      </w:r>
      <w:r w:rsidR="00616D9C">
        <w:t xml:space="preserve"> and address </w:t>
      </w:r>
      <w:proofErr w:type="spellStart"/>
      <w:r w:rsidR="002F5DC8">
        <w:t>riderid</w:t>
      </w:r>
      <w:proofErr w:type="spellEnd"/>
      <w:r w:rsidR="00341A55">
        <w:t xml:space="preserve"> etc.</w:t>
      </w:r>
    </w:p>
    <w:p w14:paraId="4DC0E62D" w14:textId="4A532B9E" w:rsidR="00B72BA6" w:rsidRPr="00C5594B" w:rsidRDefault="0085316C" w:rsidP="008973B9">
      <w:pPr>
        <w:pStyle w:val="EYBodyText"/>
        <w:spacing w:after="180"/>
      </w:pPr>
      <w:r>
        <w:t>Call web service method</w:t>
      </w:r>
      <w:r w:rsidR="00AE26E8">
        <w:t xml:space="preserve"> </w:t>
      </w:r>
      <w:proofErr w:type="spellStart"/>
      <w:r w:rsidR="00AE26E8" w:rsidRPr="005E75B2">
        <w:rPr>
          <w:b/>
        </w:rPr>
        <w:t>CreateRideRequest</w:t>
      </w:r>
      <w:r w:rsidR="005E75B2" w:rsidRPr="005E75B2">
        <w:rPr>
          <w:b/>
        </w:rPr>
        <w:t>Immediate</w:t>
      </w:r>
      <w:proofErr w:type="spellEnd"/>
      <w:r w:rsidR="005E75B2">
        <w:t xml:space="preserve"> </w:t>
      </w:r>
    </w:p>
    <w:p w14:paraId="67EBC172" w14:textId="12C01302" w:rsidR="00F5688D" w:rsidRDefault="00E377E1" w:rsidP="002209BE">
      <w:pPr>
        <w:pStyle w:val="Heading3"/>
      </w:pPr>
      <w:bookmarkStart w:id="206" w:name="_Toc454973283"/>
      <w:r w:rsidRPr="00C5594B">
        <w:t>Schedule ride</w:t>
      </w:r>
      <w:bookmarkEnd w:id="206"/>
    </w:p>
    <w:p w14:paraId="0DC82ACF" w14:textId="77777777" w:rsidR="00253B31" w:rsidRDefault="00253B31" w:rsidP="00253B31">
      <w:pPr>
        <w:pStyle w:val="EYBodyText"/>
        <w:spacing w:after="180"/>
      </w:pPr>
      <w:r>
        <w:t xml:space="preserve">Tap Request Now button from App screen. </w:t>
      </w:r>
    </w:p>
    <w:p w14:paraId="531EFE32" w14:textId="77777777" w:rsidR="00253B31" w:rsidRDefault="00253B31" w:rsidP="00253B31">
      <w:pPr>
        <w:pStyle w:val="EYBodyText"/>
        <w:spacing w:after="180"/>
      </w:pPr>
      <w:r>
        <w:t>Select Destination</w:t>
      </w:r>
    </w:p>
    <w:p w14:paraId="0972A17B" w14:textId="3B166331" w:rsidR="00916E95" w:rsidRDefault="00916E95" w:rsidP="00253B31">
      <w:pPr>
        <w:pStyle w:val="EYBodyText"/>
        <w:spacing w:after="180"/>
      </w:pPr>
      <w:r>
        <w:t xml:space="preserve">Select Date and Time of travel (validate if it is greater than 2 days </w:t>
      </w:r>
      <w:r w:rsidR="003B17AD">
        <w:t>ahead of</w:t>
      </w:r>
      <w:r>
        <w:t xml:space="preserve"> current </w:t>
      </w:r>
      <w:r w:rsidR="00643923">
        <w:t>date. Also warn if date is previous)</w:t>
      </w:r>
    </w:p>
    <w:p w14:paraId="670AAA70" w14:textId="77777777" w:rsidR="00253B31" w:rsidRDefault="00253B31" w:rsidP="00253B31">
      <w:pPr>
        <w:pStyle w:val="EYBodyText"/>
        <w:spacing w:after="180"/>
      </w:pPr>
      <w:r>
        <w:t>Tap Confirm button.</w:t>
      </w:r>
    </w:p>
    <w:p w14:paraId="1F398892" w14:textId="73B82D2D" w:rsidR="00253B31" w:rsidRDefault="00253B31" w:rsidP="00253B31">
      <w:pPr>
        <w:pStyle w:val="EYBodyText"/>
        <w:spacing w:after="180"/>
      </w:pPr>
      <w:r>
        <w:t>Create a ride request with start location and destination location (</w:t>
      </w:r>
      <w:proofErr w:type="spellStart"/>
      <w:r>
        <w:t>lat</w:t>
      </w:r>
      <w:proofErr w:type="spellEnd"/>
      <w:r>
        <w:t>/long)</w:t>
      </w:r>
      <w:r w:rsidR="0062622C">
        <w:t xml:space="preserve"> </w:t>
      </w:r>
      <w:r w:rsidR="00043804">
        <w:t>trip</w:t>
      </w:r>
      <w:r w:rsidR="0062622C">
        <w:t xml:space="preserve"> date</w:t>
      </w:r>
      <w:r w:rsidR="00846604">
        <w:t xml:space="preserve"> and time</w:t>
      </w:r>
      <w:r w:rsidR="0062622C">
        <w:t>,</w:t>
      </w:r>
      <w:r>
        <w:t xml:space="preserve"> and address </w:t>
      </w:r>
      <w:proofErr w:type="spellStart"/>
      <w:r w:rsidRPr="00E9085E">
        <w:t>riderid</w:t>
      </w:r>
      <w:proofErr w:type="spellEnd"/>
      <w:r w:rsidRPr="00E9085E">
        <w:t xml:space="preserve"> etc.</w:t>
      </w:r>
    </w:p>
    <w:p w14:paraId="7D390281" w14:textId="1FEEF4A8" w:rsidR="00253B31" w:rsidRDefault="00253B31" w:rsidP="00253B31">
      <w:pPr>
        <w:pStyle w:val="EYBodyText"/>
        <w:spacing w:after="180"/>
      </w:pPr>
      <w:r>
        <w:t xml:space="preserve">Call web service method </w:t>
      </w:r>
      <w:proofErr w:type="spellStart"/>
      <w:r w:rsidRPr="005E75B2">
        <w:rPr>
          <w:b/>
        </w:rPr>
        <w:t>CreateRideRequest</w:t>
      </w:r>
      <w:r w:rsidR="00E57E28">
        <w:rPr>
          <w:b/>
        </w:rPr>
        <w:t>Schedule</w:t>
      </w:r>
      <w:proofErr w:type="spellEnd"/>
      <w:r>
        <w:t xml:space="preserve"> </w:t>
      </w:r>
    </w:p>
    <w:p w14:paraId="1D4CE2E1" w14:textId="0536D90A" w:rsidR="007B6F09" w:rsidRPr="00C5594B" w:rsidRDefault="007B6F09" w:rsidP="009B6723">
      <w:pPr>
        <w:pStyle w:val="Heading2"/>
      </w:pPr>
      <w:bookmarkStart w:id="207" w:name="_Toc454973284"/>
      <w:r w:rsidRPr="00C5594B">
        <w:lastRenderedPageBreak/>
        <w:t xml:space="preserve">Sequence Diagrams – </w:t>
      </w:r>
      <w:r w:rsidR="00561EE4" w:rsidRPr="00C5594B">
        <w:t>Driver</w:t>
      </w:r>
      <w:bookmarkEnd w:id="207"/>
    </w:p>
    <w:p w14:paraId="1F55620E" w14:textId="76E2AE5F" w:rsidR="00A5149E" w:rsidRDefault="00A5149E" w:rsidP="007B6F09">
      <w:pPr>
        <w:pStyle w:val="Heading3"/>
      </w:pPr>
      <w:bookmarkStart w:id="208" w:name="_Toc454973285"/>
      <w:r>
        <w:t>Vehicle</w:t>
      </w:r>
      <w:r w:rsidR="006B2DF1">
        <w:t xml:space="preserve"> details</w:t>
      </w:r>
      <w:bookmarkEnd w:id="208"/>
    </w:p>
    <w:p w14:paraId="5A11DBF7" w14:textId="06420872" w:rsidR="00F00CBC" w:rsidRDefault="00400736" w:rsidP="00CC72E5">
      <w:pPr>
        <w:pStyle w:val="EYBodyText"/>
        <w:spacing w:after="180"/>
      </w:pPr>
      <w:r>
        <w:t xml:space="preserve">The details will be included in </w:t>
      </w:r>
      <w:proofErr w:type="spellStart"/>
      <w:r w:rsidR="00E643E3" w:rsidRPr="00897CAE">
        <w:rPr>
          <w:b/>
        </w:rPr>
        <w:t>Get</w:t>
      </w:r>
      <w:r w:rsidR="00E643E3">
        <w:rPr>
          <w:b/>
        </w:rPr>
        <w:t>Driver</w:t>
      </w:r>
      <w:r w:rsidR="00E643E3" w:rsidRPr="00897CAE">
        <w:rPr>
          <w:b/>
        </w:rPr>
        <w:t>Profile</w:t>
      </w:r>
      <w:proofErr w:type="spellEnd"/>
      <w:r w:rsidR="00E643E3">
        <w:t xml:space="preserve"> </w:t>
      </w:r>
      <w:r>
        <w:t>service method</w:t>
      </w:r>
      <w:r w:rsidR="003003C6">
        <w:t xml:space="preserve"> as inside </w:t>
      </w:r>
      <w:r w:rsidR="00DC13C9">
        <w:t xml:space="preserve">tag </w:t>
      </w:r>
      <w:r w:rsidR="00D662F6">
        <w:t>vehicle</w:t>
      </w:r>
    </w:p>
    <w:p w14:paraId="299F7D91" w14:textId="3FABC604" w:rsidR="00A5149E" w:rsidRDefault="00A5149E" w:rsidP="007B6F09">
      <w:pPr>
        <w:pStyle w:val="Heading3"/>
      </w:pPr>
      <w:bookmarkStart w:id="209" w:name="_Toc454973286"/>
      <w:r>
        <w:t xml:space="preserve">License </w:t>
      </w:r>
      <w:r w:rsidR="006B2DF1">
        <w:t>details</w:t>
      </w:r>
      <w:bookmarkEnd w:id="209"/>
    </w:p>
    <w:p w14:paraId="3076DB0E" w14:textId="026B2CC3" w:rsidR="00F00CBC" w:rsidRDefault="008071D9" w:rsidP="00CC72E5">
      <w:pPr>
        <w:pStyle w:val="EYBodyText"/>
        <w:spacing w:after="180"/>
      </w:pPr>
      <w:r>
        <w:t xml:space="preserve">The details will be included in </w:t>
      </w:r>
      <w:proofErr w:type="spellStart"/>
      <w:r w:rsidRPr="00897CAE">
        <w:rPr>
          <w:b/>
        </w:rPr>
        <w:t>Get</w:t>
      </w:r>
      <w:r>
        <w:rPr>
          <w:b/>
        </w:rPr>
        <w:t>Driver</w:t>
      </w:r>
      <w:r w:rsidRPr="00897CAE">
        <w:rPr>
          <w:b/>
        </w:rPr>
        <w:t>Profile</w:t>
      </w:r>
      <w:proofErr w:type="spellEnd"/>
      <w:r>
        <w:t xml:space="preserve"> service method</w:t>
      </w:r>
      <w:r w:rsidR="003003C6">
        <w:t xml:space="preserve"> as inside</w:t>
      </w:r>
      <w:r w:rsidR="00D662F6">
        <w:t xml:space="preserve"> tag license</w:t>
      </w:r>
    </w:p>
    <w:p w14:paraId="6B9EEAA9" w14:textId="6946EEC6" w:rsidR="00A5149E" w:rsidRDefault="00A5149E" w:rsidP="007B6F09">
      <w:pPr>
        <w:pStyle w:val="Heading3"/>
      </w:pPr>
      <w:bookmarkStart w:id="210" w:name="_Toc454973287"/>
      <w:r>
        <w:t>Insurance</w:t>
      </w:r>
      <w:r w:rsidR="008031D1">
        <w:t xml:space="preserve"> </w:t>
      </w:r>
      <w:r>
        <w:t>details</w:t>
      </w:r>
      <w:bookmarkEnd w:id="210"/>
    </w:p>
    <w:p w14:paraId="57970945" w14:textId="76AD927C" w:rsidR="00F00CBC" w:rsidRPr="00C5594B" w:rsidRDefault="008071D9" w:rsidP="00FD107C">
      <w:pPr>
        <w:pStyle w:val="EYBodyText"/>
        <w:spacing w:after="180"/>
      </w:pPr>
      <w:r>
        <w:t xml:space="preserve">The details will be included in </w:t>
      </w:r>
      <w:proofErr w:type="spellStart"/>
      <w:r w:rsidRPr="00897CAE">
        <w:rPr>
          <w:b/>
        </w:rPr>
        <w:t>Get</w:t>
      </w:r>
      <w:r>
        <w:rPr>
          <w:b/>
        </w:rPr>
        <w:t>Driver</w:t>
      </w:r>
      <w:r w:rsidRPr="00897CAE">
        <w:rPr>
          <w:b/>
        </w:rPr>
        <w:t>Profile</w:t>
      </w:r>
      <w:proofErr w:type="spellEnd"/>
      <w:r>
        <w:t xml:space="preserve"> service method</w:t>
      </w:r>
      <w:r w:rsidR="00D662F6">
        <w:t xml:space="preserve"> as inside </w:t>
      </w:r>
      <w:r w:rsidR="00B25EF1">
        <w:t>tag</w:t>
      </w:r>
      <w:r w:rsidR="00D662F6">
        <w:t xml:space="preserve"> insurance</w:t>
      </w:r>
    </w:p>
    <w:p w14:paraId="2EB49503" w14:textId="2C619699" w:rsidR="007B6F09" w:rsidRDefault="00110308" w:rsidP="007B6F09">
      <w:pPr>
        <w:pStyle w:val="Heading3"/>
      </w:pPr>
      <w:bookmarkStart w:id="211" w:name="_Toc454973288"/>
      <w:r w:rsidRPr="00C5594B">
        <w:t>Accept ride request</w:t>
      </w:r>
      <w:bookmarkEnd w:id="211"/>
    </w:p>
    <w:p w14:paraId="3FAE807B" w14:textId="1BBC59CF" w:rsidR="005E337B" w:rsidRDefault="005E337B" w:rsidP="005E337B">
      <w:pPr>
        <w:pStyle w:val="EYBodyText"/>
        <w:spacing w:after="180"/>
      </w:pPr>
      <w:r>
        <w:t xml:space="preserve">The </w:t>
      </w:r>
      <w:r w:rsidR="008F39F2">
        <w:t>ride request is accepted as a push notification</w:t>
      </w:r>
      <w:r w:rsidR="00DC7F4F">
        <w:t>.</w:t>
      </w:r>
    </w:p>
    <w:p w14:paraId="4C921855" w14:textId="70962BD2" w:rsidR="00DC7F4F" w:rsidRDefault="00DC7F4F" w:rsidP="005E337B">
      <w:pPr>
        <w:pStyle w:val="EYBodyText"/>
        <w:spacing w:after="180"/>
      </w:pPr>
      <w:r>
        <w:t xml:space="preserve">Handle the event </w:t>
      </w:r>
      <w:r w:rsidR="00BD5083">
        <w:t xml:space="preserve">in push notification handler for </w:t>
      </w:r>
      <w:proofErr w:type="spellStart"/>
      <w:r w:rsidR="00BD5083">
        <w:t>ios</w:t>
      </w:r>
      <w:proofErr w:type="spellEnd"/>
      <w:r w:rsidR="00BD5083">
        <w:t>/android.</w:t>
      </w:r>
      <w:r w:rsidR="00F80B3B">
        <w:t xml:space="preserve"> Contains id, requestor name, start,</w:t>
      </w:r>
      <w:r w:rsidR="005635FA">
        <w:t xml:space="preserve"> </w:t>
      </w:r>
      <w:r w:rsidR="00F80B3B">
        <w:t>destination</w:t>
      </w:r>
    </w:p>
    <w:p w14:paraId="7D05CFCE" w14:textId="09084318" w:rsidR="00BD5083" w:rsidRDefault="00BD5083" w:rsidP="005E337B">
      <w:pPr>
        <w:pStyle w:val="EYBodyText"/>
        <w:spacing w:after="180"/>
      </w:pPr>
      <w:r>
        <w:t xml:space="preserve">Call web service </w:t>
      </w:r>
      <w:proofErr w:type="spellStart"/>
      <w:proofErr w:type="gramStart"/>
      <w:r w:rsidR="008F4914" w:rsidRPr="008F4914">
        <w:rPr>
          <w:b/>
        </w:rPr>
        <w:t>ReadRideRequest</w:t>
      </w:r>
      <w:proofErr w:type="spellEnd"/>
      <w:r w:rsidR="008F4914">
        <w:t>(</w:t>
      </w:r>
      <w:proofErr w:type="gramEnd"/>
      <w:r w:rsidR="008F4914">
        <w:t>id)</w:t>
      </w:r>
      <w:r w:rsidR="00263CE0">
        <w:t>. If previous request is trying to be read</w:t>
      </w:r>
      <w:r w:rsidR="000E0564">
        <w:t xml:space="preserve"> show alert.</w:t>
      </w:r>
    </w:p>
    <w:p w14:paraId="7ACA491F" w14:textId="103AA556" w:rsidR="00056838" w:rsidRPr="00C5594B" w:rsidRDefault="00056838" w:rsidP="005E337B">
      <w:pPr>
        <w:pStyle w:val="EYBodyText"/>
        <w:spacing w:after="180"/>
      </w:pPr>
      <w:r>
        <w:t>Driver accept it by tapping accept button</w:t>
      </w:r>
      <w:r w:rsidR="00E71739">
        <w:t xml:space="preserve"> within 20 seconds</w:t>
      </w:r>
      <w:r>
        <w:t xml:space="preserve"> </w:t>
      </w:r>
      <w:r w:rsidR="001F59EE">
        <w:t xml:space="preserve">call web service method </w:t>
      </w:r>
      <w:proofErr w:type="spellStart"/>
      <w:proofErr w:type="gramStart"/>
      <w:r w:rsidR="001F59EE" w:rsidRPr="003A33A5">
        <w:rPr>
          <w:b/>
        </w:rPr>
        <w:t>AcceptRideRequest</w:t>
      </w:r>
      <w:proofErr w:type="spellEnd"/>
      <w:r w:rsidR="001F59EE">
        <w:t>(</w:t>
      </w:r>
      <w:proofErr w:type="spellStart"/>
      <w:proofErr w:type="gramEnd"/>
      <w:r w:rsidR="001F59EE">
        <w:t>id,driverid</w:t>
      </w:r>
      <w:proofErr w:type="spellEnd"/>
      <w:r w:rsidR="001F59EE">
        <w:t>)</w:t>
      </w:r>
      <w:r>
        <w:t xml:space="preserve"> </w:t>
      </w:r>
    </w:p>
    <w:p w14:paraId="76052D79" w14:textId="1B514D74" w:rsidR="005E337B" w:rsidRPr="00C5594B" w:rsidRDefault="008408A7" w:rsidP="008408A7">
      <w:pPr>
        <w:pStyle w:val="EYBodyText"/>
        <w:spacing w:after="180"/>
      </w:pPr>
      <w:r w:rsidRPr="005E2D49">
        <w:rPr>
          <w:color w:val="FF0000"/>
        </w:rPr>
        <w:t xml:space="preserve">Note: </w:t>
      </w:r>
      <w:r>
        <w:t xml:space="preserve">Back end service will monitor the accept status from any driver and </w:t>
      </w:r>
      <w:r w:rsidR="00871043">
        <w:t>if not accepted by anybody</w:t>
      </w:r>
      <w:r w:rsidR="00204D7C">
        <w:t>, give the message to requestor</w:t>
      </w:r>
      <w:r w:rsidR="001434A0">
        <w:t>.</w:t>
      </w:r>
    </w:p>
    <w:p w14:paraId="60C5672F" w14:textId="76ED08B1" w:rsidR="007B6F09" w:rsidRDefault="00804E6A" w:rsidP="007B6F09">
      <w:pPr>
        <w:pStyle w:val="Heading3"/>
      </w:pPr>
      <w:bookmarkStart w:id="212" w:name="_Toc454973289"/>
      <w:r w:rsidRPr="00C5594B">
        <w:t>Arrive Pickup location</w:t>
      </w:r>
      <w:bookmarkEnd w:id="212"/>
    </w:p>
    <w:p w14:paraId="68339863" w14:textId="075D1E29" w:rsidR="00E21A30" w:rsidRDefault="00E21A30" w:rsidP="00E21A30">
      <w:pPr>
        <w:pStyle w:val="EYBodyText"/>
        <w:spacing w:after="180"/>
      </w:pPr>
      <w:r>
        <w:t>The ride request is accepted as a push notification</w:t>
      </w:r>
      <w:r w:rsidR="0074177F">
        <w:t>. Just drive to the pick location given by rider.</w:t>
      </w:r>
    </w:p>
    <w:p w14:paraId="565ADBAD" w14:textId="76AA70CF" w:rsidR="00FE4A7D" w:rsidRDefault="00FE4A7D" w:rsidP="007B6F09">
      <w:pPr>
        <w:pStyle w:val="Heading3"/>
      </w:pPr>
      <w:bookmarkStart w:id="213" w:name="_Toc454973290"/>
      <w:r>
        <w:t>Start Ride</w:t>
      </w:r>
      <w:bookmarkEnd w:id="213"/>
    </w:p>
    <w:p w14:paraId="47B0B2E7" w14:textId="75CF9BF2" w:rsidR="007B13F8" w:rsidRDefault="007B13F8" w:rsidP="00830BEB">
      <w:pPr>
        <w:pStyle w:val="EYBodyText"/>
        <w:spacing w:after="180"/>
      </w:pPr>
      <w:r>
        <w:t xml:space="preserve">The web service call </w:t>
      </w:r>
      <w:proofErr w:type="spellStart"/>
      <w:proofErr w:type="gramStart"/>
      <w:r w:rsidR="00A36026">
        <w:rPr>
          <w:b/>
        </w:rPr>
        <w:t>StartRide</w:t>
      </w:r>
      <w:proofErr w:type="spellEnd"/>
      <w:r w:rsidR="00A36026">
        <w:t>(</w:t>
      </w:r>
      <w:proofErr w:type="gramEnd"/>
      <w:r w:rsidR="00A36026">
        <w:t>id</w:t>
      </w:r>
      <w:r>
        <w:t>) given by rider.</w:t>
      </w:r>
      <w:r w:rsidR="0095274F">
        <w:t xml:space="preserve"> Ride request table updated with status as riding-</w:t>
      </w:r>
      <w:r w:rsidR="0095274F" w:rsidRPr="00951E87">
        <w:rPr>
          <w:b/>
        </w:rPr>
        <w:t>R</w:t>
      </w:r>
    </w:p>
    <w:p w14:paraId="625124FE" w14:textId="42C82B21" w:rsidR="00830BEB" w:rsidRPr="00E50AEB" w:rsidRDefault="00604174" w:rsidP="00830BEB">
      <w:pPr>
        <w:pStyle w:val="EYBodyText"/>
        <w:spacing w:after="180"/>
      </w:pPr>
      <w:r>
        <w:t>A</w:t>
      </w:r>
      <w:r w:rsidR="00830BEB">
        <w:t>nd</w:t>
      </w:r>
      <w:r>
        <w:t xml:space="preserve"> </w:t>
      </w:r>
      <w:r w:rsidR="002D0C42">
        <w:t xml:space="preserve">driver table updated with </w:t>
      </w:r>
      <w:r w:rsidR="00AE5F86">
        <w:t xml:space="preserve">status as </w:t>
      </w:r>
      <w:r w:rsidR="004E2A03">
        <w:t>driving-</w:t>
      </w:r>
      <w:r w:rsidR="004E2A03" w:rsidRPr="00951E87">
        <w:rPr>
          <w:b/>
        </w:rPr>
        <w:t>D</w:t>
      </w:r>
      <w:r w:rsidR="00E50AEB">
        <w:t xml:space="preserve">. </w:t>
      </w:r>
      <w:r w:rsidR="0034407A">
        <w:t xml:space="preserve">Open map view with start </w:t>
      </w:r>
      <w:r w:rsidR="0068178B">
        <w:t>and</w:t>
      </w:r>
      <w:r w:rsidR="0034407A">
        <w:t xml:space="preserve"> end locations and </w:t>
      </w:r>
      <w:r w:rsidR="004B396F">
        <w:t xml:space="preserve">get into start navigation </w:t>
      </w:r>
      <w:r w:rsidR="007C06A8">
        <w:t xml:space="preserve">mode </w:t>
      </w:r>
      <w:r w:rsidR="004B396F">
        <w:t>as well.</w:t>
      </w:r>
      <w:r w:rsidR="00345A05">
        <w:t xml:space="preserve"> Use google maps view or </w:t>
      </w:r>
      <w:proofErr w:type="spellStart"/>
      <w:r w:rsidR="00345A05">
        <w:t>waze</w:t>
      </w:r>
      <w:proofErr w:type="spellEnd"/>
      <w:r w:rsidR="00345A05">
        <w:t xml:space="preserve"> View depending on settings menu option</w:t>
      </w:r>
    </w:p>
    <w:p w14:paraId="136853DE" w14:textId="77777777" w:rsidR="00A13DF6" w:rsidRDefault="00A13DF6" w:rsidP="00A13DF6">
      <w:pPr>
        <w:pStyle w:val="Heading3"/>
      </w:pPr>
      <w:bookmarkStart w:id="214" w:name="_Toc454973291"/>
      <w:r w:rsidRPr="00C5594B">
        <w:t>End ride</w:t>
      </w:r>
      <w:bookmarkEnd w:id="214"/>
    </w:p>
    <w:p w14:paraId="13B68B4B" w14:textId="4470E67A" w:rsidR="00FE1C31" w:rsidRDefault="00FE1C31" w:rsidP="00FE1C31">
      <w:pPr>
        <w:pStyle w:val="EYBodyText"/>
        <w:spacing w:after="180"/>
      </w:pPr>
      <w:r>
        <w:t xml:space="preserve">The web service call </w:t>
      </w:r>
      <w:proofErr w:type="spellStart"/>
      <w:proofErr w:type="gramStart"/>
      <w:r w:rsidR="0036112B">
        <w:rPr>
          <w:b/>
        </w:rPr>
        <w:t>End</w:t>
      </w:r>
      <w:r>
        <w:rPr>
          <w:b/>
        </w:rPr>
        <w:t>Ride</w:t>
      </w:r>
      <w:proofErr w:type="spellEnd"/>
      <w:r>
        <w:t>(</w:t>
      </w:r>
      <w:proofErr w:type="gramEnd"/>
      <w:r>
        <w:t xml:space="preserve">id) given by rider. Ride request table updated with status as </w:t>
      </w:r>
      <w:r w:rsidR="002C1686">
        <w:t>complete</w:t>
      </w:r>
      <w:r>
        <w:t>-</w:t>
      </w:r>
      <w:r w:rsidR="002C1686">
        <w:rPr>
          <w:b/>
        </w:rPr>
        <w:t>C</w:t>
      </w:r>
    </w:p>
    <w:p w14:paraId="2D909080" w14:textId="46425131" w:rsidR="00EE58B8" w:rsidRDefault="00FE1C31" w:rsidP="00FE1C31">
      <w:pPr>
        <w:pStyle w:val="EYBodyText"/>
        <w:spacing w:after="180"/>
        <w:rPr>
          <w:b/>
        </w:rPr>
      </w:pPr>
      <w:r>
        <w:t xml:space="preserve">And driver table updated with status as </w:t>
      </w:r>
      <w:r w:rsidR="001C64AF">
        <w:t>Available</w:t>
      </w:r>
      <w:r>
        <w:t>-</w:t>
      </w:r>
      <w:r w:rsidR="00F35CBF" w:rsidRPr="00F35CBF">
        <w:rPr>
          <w:b/>
        </w:rPr>
        <w:t>A</w:t>
      </w:r>
      <w:r w:rsidR="005811BB">
        <w:rPr>
          <w:b/>
        </w:rPr>
        <w:t xml:space="preserve">. </w:t>
      </w:r>
    </w:p>
    <w:p w14:paraId="25343082" w14:textId="77777777" w:rsidR="00EE58B8" w:rsidRDefault="005811BB" w:rsidP="00FE1C31">
      <w:pPr>
        <w:pStyle w:val="EYBodyText"/>
        <w:spacing w:after="180"/>
      </w:pPr>
      <w:r>
        <w:t xml:space="preserve">End </w:t>
      </w:r>
      <w:r w:rsidR="00EE58B8">
        <w:t xml:space="preserve">navigation mode. </w:t>
      </w:r>
    </w:p>
    <w:p w14:paraId="223CDB52" w14:textId="5E35A8E4" w:rsidR="00FE1C31" w:rsidRDefault="00EE58B8" w:rsidP="00FE1C31">
      <w:pPr>
        <w:pStyle w:val="EYBodyText"/>
        <w:spacing w:after="180"/>
      </w:pPr>
      <w:r>
        <w:t>Calculate distance travelled.</w:t>
      </w:r>
    </w:p>
    <w:p w14:paraId="4B9D1F79" w14:textId="368BDCD5" w:rsidR="00EE58B8" w:rsidRDefault="00EE58B8" w:rsidP="00FE1C31">
      <w:pPr>
        <w:pStyle w:val="EYBodyText"/>
        <w:spacing w:after="180"/>
      </w:pPr>
      <w:r>
        <w:t>Calculate time taken</w:t>
      </w:r>
    </w:p>
    <w:p w14:paraId="7E379CEB" w14:textId="77777777" w:rsidR="00EE58B8" w:rsidRPr="005811BB" w:rsidRDefault="00EE58B8" w:rsidP="00FE1C31">
      <w:pPr>
        <w:pStyle w:val="EYBodyText"/>
        <w:spacing w:after="180"/>
      </w:pPr>
    </w:p>
    <w:p w14:paraId="37145207" w14:textId="77777777" w:rsidR="00F55E57" w:rsidRDefault="00F55E57" w:rsidP="00F55E57">
      <w:pPr>
        <w:pStyle w:val="Heading3"/>
      </w:pPr>
      <w:bookmarkStart w:id="215" w:name="_Toc454973292"/>
      <w:r>
        <w:t>Go Online</w:t>
      </w:r>
      <w:bookmarkEnd w:id="215"/>
    </w:p>
    <w:p w14:paraId="76423129" w14:textId="2262DAA0" w:rsidR="003F6CE2" w:rsidRDefault="003F6CE2" w:rsidP="003F6CE2">
      <w:pPr>
        <w:pStyle w:val="EYBodyText"/>
        <w:spacing w:after="180"/>
      </w:pPr>
      <w:r>
        <w:t xml:space="preserve">The </w:t>
      </w:r>
      <w:r w:rsidR="00C10A3A">
        <w:t xml:space="preserve">web service call </w:t>
      </w:r>
      <w:proofErr w:type="spellStart"/>
      <w:proofErr w:type="gramStart"/>
      <w:r w:rsidR="00C10A3A" w:rsidRPr="00255EBF">
        <w:rPr>
          <w:b/>
        </w:rPr>
        <w:t>UpdateDriverAvailability</w:t>
      </w:r>
      <w:proofErr w:type="spellEnd"/>
      <w:r w:rsidR="00255EBF">
        <w:t>(</w:t>
      </w:r>
      <w:proofErr w:type="spellStart"/>
      <w:proofErr w:type="gramEnd"/>
      <w:r w:rsidR="00255EBF">
        <w:t>id,true</w:t>
      </w:r>
      <w:proofErr w:type="spellEnd"/>
      <w:r w:rsidR="00255EBF">
        <w:t>)</w:t>
      </w:r>
      <w:r>
        <w:t xml:space="preserve"> </w:t>
      </w:r>
      <w:r w:rsidR="00154BB4">
        <w:t>to update sta</w:t>
      </w:r>
      <w:r w:rsidR="005E7510">
        <w:t>t</w:t>
      </w:r>
      <w:r w:rsidR="00154BB4">
        <w:t>us</w:t>
      </w:r>
      <w:r>
        <w:t>.</w:t>
      </w:r>
      <w:r w:rsidR="00F87F0E">
        <w:t xml:space="preserve"> </w:t>
      </w:r>
      <w:r w:rsidR="008C1331">
        <w:t>Available</w:t>
      </w:r>
      <w:r w:rsidR="00F87F0E">
        <w:t>-</w:t>
      </w:r>
      <w:r w:rsidR="00F87F0E" w:rsidRPr="00F35CBF">
        <w:rPr>
          <w:b/>
        </w:rPr>
        <w:t>A</w:t>
      </w:r>
    </w:p>
    <w:p w14:paraId="219B994E" w14:textId="77777777" w:rsidR="00F55E57" w:rsidRDefault="00F55E57" w:rsidP="00F55E57">
      <w:pPr>
        <w:pStyle w:val="Heading3"/>
      </w:pPr>
      <w:bookmarkStart w:id="216" w:name="_Toc454973293"/>
      <w:r>
        <w:lastRenderedPageBreak/>
        <w:t>Go Offline</w:t>
      </w:r>
      <w:bookmarkEnd w:id="216"/>
    </w:p>
    <w:p w14:paraId="2365A956" w14:textId="70C39D87" w:rsidR="00255EBF" w:rsidRDefault="00255EBF" w:rsidP="00255EBF">
      <w:pPr>
        <w:pStyle w:val="EYBodyText"/>
        <w:spacing w:after="180"/>
      </w:pPr>
      <w:r>
        <w:t xml:space="preserve">The web service call </w:t>
      </w:r>
      <w:proofErr w:type="spellStart"/>
      <w:proofErr w:type="gramStart"/>
      <w:r w:rsidRPr="00255EBF">
        <w:rPr>
          <w:b/>
        </w:rPr>
        <w:t>UpdateDriverAvailability</w:t>
      </w:r>
      <w:proofErr w:type="spellEnd"/>
      <w:r>
        <w:t>(</w:t>
      </w:r>
      <w:proofErr w:type="spellStart"/>
      <w:proofErr w:type="gramEnd"/>
      <w:r>
        <w:t>id,</w:t>
      </w:r>
      <w:r w:rsidR="0052742C">
        <w:t>false</w:t>
      </w:r>
      <w:proofErr w:type="spellEnd"/>
      <w:r>
        <w:t xml:space="preserve">) </w:t>
      </w:r>
      <w:r w:rsidR="00154BB4">
        <w:t>to update sta</w:t>
      </w:r>
      <w:r w:rsidR="005E7510">
        <w:t>t</w:t>
      </w:r>
      <w:r w:rsidR="00154BB4">
        <w:t>us</w:t>
      </w:r>
      <w:r>
        <w:t>.</w:t>
      </w:r>
      <w:r w:rsidR="00B54656">
        <w:t xml:space="preserve"> </w:t>
      </w:r>
      <w:r w:rsidR="003172B4">
        <w:t>Available</w:t>
      </w:r>
      <w:r w:rsidR="00B54656">
        <w:t>-</w:t>
      </w:r>
      <w:r w:rsidR="00B54656">
        <w:rPr>
          <w:b/>
        </w:rPr>
        <w:t>O</w:t>
      </w:r>
    </w:p>
    <w:p w14:paraId="1F4E770B" w14:textId="2039AF73" w:rsidR="00075629" w:rsidRDefault="00075629" w:rsidP="007B6F09">
      <w:pPr>
        <w:pStyle w:val="Heading3"/>
      </w:pPr>
      <w:bookmarkStart w:id="217" w:name="_Toc454973294"/>
      <w:r w:rsidRPr="00C5594B">
        <w:t>Bank info</w:t>
      </w:r>
      <w:bookmarkEnd w:id="217"/>
    </w:p>
    <w:p w14:paraId="17B5C325" w14:textId="36ADD150" w:rsidR="005F2EB8" w:rsidRPr="00C5594B" w:rsidRDefault="005F2EB8" w:rsidP="00D648EA">
      <w:pPr>
        <w:pStyle w:val="EYBodyText"/>
        <w:spacing w:after="180"/>
      </w:pPr>
      <w:r>
        <w:t xml:space="preserve">The </w:t>
      </w:r>
      <w:proofErr w:type="spellStart"/>
      <w:r w:rsidRPr="00897CAE">
        <w:rPr>
          <w:b/>
        </w:rPr>
        <w:t>Get</w:t>
      </w:r>
      <w:r w:rsidR="002172EB">
        <w:rPr>
          <w:b/>
        </w:rPr>
        <w:t>BankInfo</w:t>
      </w:r>
      <w:proofErr w:type="spellEnd"/>
      <w:r>
        <w:t xml:space="preserve"> service method </w:t>
      </w:r>
      <w:r w:rsidR="004411D8">
        <w:t xml:space="preserve">on updating details call method </w:t>
      </w:r>
      <w:proofErr w:type="spellStart"/>
      <w:r w:rsidR="004411D8" w:rsidRPr="004411D8">
        <w:rPr>
          <w:b/>
        </w:rPr>
        <w:t>UpdatebankInfo</w:t>
      </w:r>
      <w:proofErr w:type="spellEnd"/>
    </w:p>
    <w:p w14:paraId="78D15894" w14:textId="602E95B0" w:rsidR="007B6F09" w:rsidRDefault="00FC6C99" w:rsidP="007B6F09">
      <w:pPr>
        <w:pStyle w:val="Heading3"/>
      </w:pPr>
      <w:bookmarkStart w:id="218" w:name="_Toc454973295"/>
      <w:r w:rsidRPr="00C5594B">
        <w:t>Ride History</w:t>
      </w:r>
      <w:bookmarkEnd w:id="218"/>
    </w:p>
    <w:p w14:paraId="73B28145" w14:textId="3F506802" w:rsidR="00E137CB" w:rsidRPr="00C5594B" w:rsidRDefault="00E137CB" w:rsidP="00C94A30">
      <w:pPr>
        <w:pStyle w:val="EYBodyText"/>
        <w:spacing w:after="180"/>
      </w:pPr>
      <w:r>
        <w:t xml:space="preserve">The </w:t>
      </w:r>
      <w:proofErr w:type="spellStart"/>
      <w:r w:rsidRPr="00897CAE">
        <w:rPr>
          <w:b/>
        </w:rPr>
        <w:t>Get</w:t>
      </w:r>
      <w:r w:rsidR="008E43B3">
        <w:rPr>
          <w:b/>
        </w:rPr>
        <w:t>RideHistory</w:t>
      </w:r>
      <w:proofErr w:type="spellEnd"/>
      <w:r>
        <w:t xml:space="preserve"> service method </w:t>
      </w:r>
      <w:r w:rsidR="008E43B3">
        <w:t>for pulling details</w:t>
      </w:r>
    </w:p>
    <w:p w14:paraId="12401F01" w14:textId="038E89EB" w:rsidR="007B6F09" w:rsidRDefault="00761CD3" w:rsidP="007B6F09">
      <w:pPr>
        <w:pStyle w:val="Heading3"/>
      </w:pPr>
      <w:bookmarkStart w:id="219" w:name="_Toc454973296"/>
      <w:r w:rsidRPr="00C5594B">
        <w:t>Settings</w:t>
      </w:r>
      <w:bookmarkEnd w:id="219"/>
    </w:p>
    <w:p w14:paraId="60FBB504" w14:textId="75E1354D" w:rsidR="00D72BC1" w:rsidRPr="00C5594B" w:rsidRDefault="00D72BC1" w:rsidP="00D72BC1">
      <w:pPr>
        <w:pStyle w:val="EYBodyText"/>
        <w:spacing w:after="180"/>
      </w:pPr>
      <w:r>
        <w:t xml:space="preserve">Show a page with two radio buttons google map and </w:t>
      </w:r>
      <w:proofErr w:type="spellStart"/>
      <w:r>
        <w:t>waze</w:t>
      </w:r>
      <w:proofErr w:type="spellEnd"/>
      <w:r>
        <w:t xml:space="preserve"> and set the value G or W (1 or 2 </w:t>
      </w:r>
      <w:proofErr w:type="gramStart"/>
      <w:r>
        <w:t>also )</w:t>
      </w:r>
      <w:proofErr w:type="gramEnd"/>
      <w:r>
        <w:t xml:space="preserve"> in local app settings </w:t>
      </w:r>
    </w:p>
    <w:p w14:paraId="3A25E1E1" w14:textId="5A574A4E" w:rsidR="00035233" w:rsidRDefault="00035233" w:rsidP="007B6F09">
      <w:pPr>
        <w:pStyle w:val="Heading3"/>
      </w:pPr>
      <w:bookmarkStart w:id="220" w:name="_Toc454973297"/>
      <w:r w:rsidRPr="00C5594B">
        <w:t>Request Ride</w:t>
      </w:r>
      <w:bookmarkEnd w:id="220"/>
    </w:p>
    <w:p w14:paraId="64D33832" w14:textId="161FC848" w:rsidR="00E74337" w:rsidRDefault="00E74337" w:rsidP="00E74337">
      <w:pPr>
        <w:pStyle w:val="EYBodyText"/>
        <w:spacing w:after="180"/>
      </w:pPr>
      <w:r>
        <w:t>Same work flow as Rider do Request</w:t>
      </w:r>
    </w:p>
    <w:p w14:paraId="1F6D6749" w14:textId="43202A92" w:rsidR="00823460" w:rsidRDefault="00823460" w:rsidP="007B6F09">
      <w:pPr>
        <w:pStyle w:val="Heading3"/>
      </w:pPr>
      <w:bookmarkStart w:id="221" w:name="_Toc454973298"/>
      <w:r>
        <w:t>On location change</w:t>
      </w:r>
      <w:bookmarkEnd w:id="221"/>
    </w:p>
    <w:p w14:paraId="6DFAB06F" w14:textId="0F7FAA86" w:rsidR="00386CF2" w:rsidRPr="000462AF" w:rsidRDefault="00FE2DBC" w:rsidP="000462AF">
      <w:pPr>
        <w:pStyle w:val="EYBodyText"/>
        <w:spacing w:after="180"/>
      </w:pPr>
      <w:r>
        <w:t xml:space="preserve">On location change call service method </w:t>
      </w:r>
      <w:proofErr w:type="spellStart"/>
      <w:proofErr w:type="gramStart"/>
      <w:r w:rsidRPr="00FE2DBC">
        <w:rPr>
          <w:b/>
        </w:rPr>
        <w:t>UpdateDriverLocation</w:t>
      </w:r>
      <w:proofErr w:type="spellEnd"/>
      <w:r>
        <w:t>(</w:t>
      </w:r>
      <w:proofErr w:type="spellStart"/>
      <w:proofErr w:type="gramEnd"/>
      <w:r>
        <w:t>id,lat,long</w:t>
      </w:r>
      <w:proofErr w:type="spellEnd"/>
      <w:r>
        <w:t>)</w:t>
      </w:r>
    </w:p>
    <w:p w14:paraId="410AFF28" w14:textId="4672DEBA" w:rsidR="00D52E9D" w:rsidRDefault="00D52E9D" w:rsidP="002209BE">
      <w:pPr>
        <w:pStyle w:val="EYHeading1"/>
      </w:pPr>
      <w:bookmarkStart w:id="222" w:name="_Toc252292121"/>
      <w:bookmarkStart w:id="223" w:name="_Toc273018370"/>
      <w:bookmarkStart w:id="224" w:name="_Toc274137927"/>
      <w:bookmarkStart w:id="225" w:name="_Toc274578877"/>
      <w:bookmarkStart w:id="226" w:name="_Toc274593080"/>
      <w:bookmarkStart w:id="227" w:name="_Toc454973299"/>
      <w:r>
        <w:lastRenderedPageBreak/>
        <w:t>Layering</w:t>
      </w:r>
      <w:bookmarkEnd w:id="222"/>
      <w:bookmarkEnd w:id="223"/>
      <w:bookmarkEnd w:id="224"/>
      <w:bookmarkEnd w:id="225"/>
      <w:bookmarkEnd w:id="226"/>
      <w:bookmarkEnd w:id="227"/>
    </w:p>
    <w:p w14:paraId="410AFF2B" w14:textId="5895112F" w:rsidR="000B4C7C" w:rsidRDefault="00D52E9D" w:rsidP="00F37087">
      <w:pPr>
        <w:pStyle w:val="EYBodyText"/>
        <w:spacing w:after="180"/>
      </w:pPr>
      <w:r w:rsidRPr="00EC7AFB">
        <w:t>Layering represents an ordered grouping of functionality, with the application-specific located in the upper layers, functionality that spans application domains in the middle layers, and functionality specific to the deployment environment at the lower layers</w:t>
      </w:r>
    </w:p>
    <w:p w14:paraId="39B1FEF7" w14:textId="6E32F735" w:rsidR="003420F8" w:rsidRPr="003420F8" w:rsidRDefault="003420F8" w:rsidP="003420F8">
      <w:pPr>
        <w:jc w:val="center"/>
      </w:pPr>
    </w:p>
    <w:p w14:paraId="0B8CC192" w14:textId="39D0A300" w:rsidR="000F21A6" w:rsidRDefault="000F21A6">
      <w:pPr>
        <w:overflowPunct/>
        <w:autoSpaceDE/>
        <w:autoSpaceDN/>
        <w:adjustRightInd/>
        <w:spacing w:after="0"/>
        <w:textAlignment w:val="auto"/>
        <w:rPr>
          <w:rFonts w:ascii="Arial" w:eastAsia="MS Mincho" w:hAnsi="Arial" w:cs="Arial"/>
          <w:bCs/>
          <w:iCs/>
          <w:color w:val="646464"/>
          <w:spacing w:val="-4"/>
          <w:kern w:val="32"/>
          <w:sz w:val="24"/>
          <w:szCs w:val="32"/>
        </w:rPr>
      </w:pPr>
      <w:bookmarkStart w:id="228" w:name="_Toc252292122"/>
      <w:bookmarkStart w:id="229" w:name="_Toc273018371"/>
      <w:bookmarkStart w:id="230" w:name="_Toc274137928"/>
      <w:bookmarkStart w:id="231" w:name="_Toc274578878"/>
      <w:bookmarkStart w:id="232" w:name="_Toc274593081"/>
    </w:p>
    <w:p w14:paraId="410AFF96" w14:textId="1E45C8F3" w:rsidR="006964FE" w:rsidRDefault="005C487F" w:rsidP="009B6723">
      <w:pPr>
        <w:pStyle w:val="Heading2"/>
      </w:pPr>
      <w:bookmarkStart w:id="233" w:name="_Toc454973300"/>
      <w:r>
        <w:t xml:space="preserve">Mobile App </w:t>
      </w:r>
      <w:r w:rsidR="00D52E9D">
        <w:t>Presentation</w:t>
      </w:r>
      <w:bookmarkEnd w:id="228"/>
      <w:bookmarkEnd w:id="229"/>
      <w:bookmarkEnd w:id="230"/>
      <w:bookmarkEnd w:id="231"/>
      <w:bookmarkEnd w:id="232"/>
      <w:r>
        <w:t xml:space="preserve"> Layer</w:t>
      </w:r>
      <w:bookmarkEnd w:id="233"/>
    </w:p>
    <w:p w14:paraId="1903F261" w14:textId="29B0CC09" w:rsidR="0042747B" w:rsidRDefault="00AB6D04" w:rsidP="002209BE">
      <w:pPr>
        <w:pStyle w:val="Heading3"/>
      </w:pPr>
      <w:bookmarkStart w:id="234" w:name="_Toc408585220"/>
      <w:bookmarkStart w:id="235" w:name="_Toc411598408"/>
      <w:bookmarkStart w:id="236" w:name="_Toc273018373"/>
      <w:bookmarkStart w:id="237" w:name="_Toc274137930"/>
      <w:bookmarkStart w:id="238" w:name="_Toc274578880"/>
      <w:bookmarkStart w:id="239" w:name="_Toc274593083"/>
      <w:bookmarkStart w:id="240" w:name="_Toc454973301"/>
      <w:r>
        <w:t xml:space="preserve">Mobile </w:t>
      </w:r>
      <w:r w:rsidR="0042747B">
        <w:t xml:space="preserve">Client </w:t>
      </w:r>
      <w:r>
        <w:t xml:space="preserve">Hybrid </w:t>
      </w:r>
      <w:r w:rsidR="0042747B">
        <w:t>Application Screens</w:t>
      </w:r>
      <w:bookmarkEnd w:id="240"/>
    </w:p>
    <w:p w14:paraId="434048C2" w14:textId="05C9499E" w:rsidR="00A165EB" w:rsidRDefault="00710A09" w:rsidP="00A8717E">
      <w:pPr>
        <w:pStyle w:val="Heading4"/>
      </w:pPr>
      <w:r>
        <w:t>Register User</w:t>
      </w:r>
    </w:p>
    <w:p w14:paraId="00846E3A" w14:textId="40E95461" w:rsidR="00F6147F" w:rsidRDefault="00F6147F" w:rsidP="00290051">
      <w:pPr>
        <w:pStyle w:val="Caption"/>
        <w:jc w:val="center"/>
      </w:pPr>
      <w:r>
        <w:rPr>
          <w:noProof/>
          <w:lang w:val="en-IN" w:eastAsia="en-IN"/>
        </w:rPr>
        <w:drawing>
          <wp:inline distT="0" distB="0" distL="0" distR="0" wp14:anchorId="6B0AFE56" wp14:editId="422C84A4">
            <wp:extent cx="3048000" cy="4933950"/>
            <wp:effectExtent l="0" t="0" r="0" b="0"/>
            <wp:docPr id="25" name="Picture 25" descr="C:\Users\Santhosh.joseph\Desktop\share\Projects\SanthoshJosephMobCoE\BZRIDE\Screens\User\Register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Santhosh.joseph\Desktop\share\Projects\SanthoshJosephMobCoE\BZRIDE\Screens\User\Registeruser.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048000" cy="4933950"/>
                    </a:xfrm>
                    <a:prstGeom prst="rect">
                      <a:avLst/>
                    </a:prstGeom>
                    <a:noFill/>
                    <a:ln>
                      <a:noFill/>
                    </a:ln>
                  </pic:spPr>
                </pic:pic>
              </a:graphicData>
            </a:graphic>
          </wp:inline>
        </w:drawing>
      </w:r>
    </w:p>
    <w:p w14:paraId="2DCD80F9" w14:textId="451D585A" w:rsidR="007A2D07" w:rsidRDefault="00710A09" w:rsidP="007A2D07">
      <w:pPr>
        <w:pStyle w:val="Heading4"/>
      </w:pPr>
      <w:r>
        <w:lastRenderedPageBreak/>
        <w:t>EULA Page</w:t>
      </w:r>
    </w:p>
    <w:p w14:paraId="4E675BCA" w14:textId="3437E794" w:rsidR="001F0C41" w:rsidRDefault="001F0C41" w:rsidP="00290051">
      <w:pPr>
        <w:pStyle w:val="Caption"/>
        <w:jc w:val="center"/>
      </w:pPr>
      <w:r>
        <w:rPr>
          <w:noProof/>
          <w:lang w:val="en-IN" w:eastAsia="en-IN"/>
        </w:rPr>
        <w:drawing>
          <wp:inline distT="0" distB="0" distL="0" distR="0" wp14:anchorId="116C8D00" wp14:editId="129689FA">
            <wp:extent cx="3048000" cy="4572000"/>
            <wp:effectExtent l="0" t="0" r="0" b="0"/>
            <wp:docPr id="26" name="Picture 26" descr="C:\Users\Santhosh.joseph\Desktop\share\Projects\SanthoshJosephMobCoE\BZRIDE\Screens\User\EUL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Santhosh.joseph\Desktop\share\Projects\SanthoshJosephMobCoE\BZRIDE\Screens\User\EULA.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048000" cy="4572000"/>
                    </a:xfrm>
                    <a:prstGeom prst="rect">
                      <a:avLst/>
                    </a:prstGeom>
                    <a:noFill/>
                    <a:ln>
                      <a:noFill/>
                    </a:ln>
                  </pic:spPr>
                </pic:pic>
              </a:graphicData>
            </a:graphic>
          </wp:inline>
        </w:drawing>
      </w:r>
    </w:p>
    <w:p w14:paraId="1AEE683A" w14:textId="77777777" w:rsidR="007A2D07" w:rsidRDefault="007A2D07" w:rsidP="007A2D07">
      <w:pPr>
        <w:pStyle w:val="Heading4"/>
      </w:pPr>
      <w:proofErr w:type="gramStart"/>
      <w:r>
        <w:t>login</w:t>
      </w:r>
      <w:proofErr w:type="gramEnd"/>
      <w:r>
        <w:t xml:space="preserve"> Screen</w:t>
      </w:r>
    </w:p>
    <w:p w14:paraId="27EF9901" w14:textId="77777777" w:rsidR="007A2D07" w:rsidRDefault="007A2D07" w:rsidP="003E4DBC">
      <w:pPr>
        <w:pStyle w:val="Caption"/>
      </w:pPr>
    </w:p>
    <w:p w14:paraId="199881AC" w14:textId="7CC5E8CE" w:rsidR="00A165EB" w:rsidRDefault="00187117" w:rsidP="00A165EB">
      <w:pPr>
        <w:jc w:val="center"/>
      </w:pPr>
      <w:r>
        <w:rPr>
          <w:noProof/>
          <w:lang w:val="en-IN" w:eastAsia="en-IN"/>
        </w:rPr>
        <w:lastRenderedPageBreak/>
        <w:drawing>
          <wp:inline distT="0" distB="0" distL="0" distR="0" wp14:anchorId="2F1A2E23" wp14:editId="17463E04">
            <wp:extent cx="3048000" cy="4572000"/>
            <wp:effectExtent l="0" t="0" r="0" b="0"/>
            <wp:docPr id="18" name="Picture 18" descr="C:\Users\Santhosh.joseph\Desktop\share\Projects\SanthoshJosephMobCoE\BZRIDE\Screens\User\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Santhosh.joseph\Desktop\share\Projects\SanthoshJosephMobCoE\BZRIDE\Screens\User\login.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048000" cy="4572000"/>
                    </a:xfrm>
                    <a:prstGeom prst="rect">
                      <a:avLst/>
                    </a:prstGeom>
                    <a:noFill/>
                    <a:ln>
                      <a:noFill/>
                    </a:ln>
                  </pic:spPr>
                </pic:pic>
              </a:graphicData>
            </a:graphic>
          </wp:inline>
        </w:drawing>
      </w:r>
    </w:p>
    <w:p w14:paraId="14341BE3" w14:textId="1AAC99CA" w:rsidR="00A165EB" w:rsidRDefault="000C796A" w:rsidP="00A8717E">
      <w:pPr>
        <w:pStyle w:val="Heading4"/>
      </w:pPr>
      <w:r>
        <w:lastRenderedPageBreak/>
        <w:t>Home Page</w:t>
      </w:r>
    </w:p>
    <w:p w14:paraId="54D980DC" w14:textId="2180203D" w:rsidR="00A165EB" w:rsidRDefault="009B6F31" w:rsidP="00A165EB">
      <w:pPr>
        <w:jc w:val="center"/>
      </w:pPr>
      <w:r>
        <w:rPr>
          <w:noProof/>
          <w:lang w:val="en-IN" w:eastAsia="en-IN"/>
        </w:rPr>
        <w:drawing>
          <wp:inline distT="0" distB="0" distL="0" distR="0" wp14:anchorId="335D799A" wp14:editId="3007421D">
            <wp:extent cx="3048000" cy="4572000"/>
            <wp:effectExtent l="0" t="0" r="0" b="0"/>
            <wp:docPr id="21" name="Picture 21" descr="C:\Users\Santhosh.joseph\Desktop\share\Projects\SanthoshJosephMobCoE\BZRIDE\Screens\User\Home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Santhosh.joseph\Desktop\share\Projects\SanthoshJosephMobCoE\BZRIDE\Screens\User\Homeuser.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048000" cy="4572000"/>
                    </a:xfrm>
                    <a:prstGeom prst="rect">
                      <a:avLst/>
                    </a:prstGeom>
                    <a:noFill/>
                    <a:ln>
                      <a:noFill/>
                    </a:ln>
                  </pic:spPr>
                </pic:pic>
              </a:graphicData>
            </a:graphic>
          </wp:inline>
        </w:drawing>
      </w:r>
    </w:p>
    <w:p w14:paraId="329697CD" w14:textId="5B32DCE8" w:rsidR="00E46BF5" w:rsidRDefault="00E46BF5" w:rsidP="00A165EB">
      <w:pPr>
        <w:jc w:val="center"/>
      </w:pPr>
    </w:p>
    <w:p w14:paraId="72E107B7" w14:textId="4C915CC3" w:rsidR="00135B8A" w:rsidRDefault="00135B8A" w:rsidP="00A8717E">
      <w:pPr>
        <w:pStyle w:val="Heading4"/>
        <w:numPr>
          <w:ilvl w:val="3"/>
          <w:numId w:val="26"/>
        </w:numPr>
      </w:pPr>
      <w:r>
        <w:lastRenderedPageBreak/>
        <w:t>Home Page-</w:t>
      </w:r>
      <w:r w:rsidR="001A6744">
        <w:t>Pick Up location</w:t>
      </w:r>
    </w:p>
    <w:p w14:paraId="05DF70A2" w14:textId="5F479329" w:rsidR="00135B8A" w:rsidRDefault="00942679" w:rsidP="00FE34BA">
      <w:pPr>
        <w:ind w:left="3744"/>
      </w:pPr>
      <w:r>
        <w:rPr>
          <w:noProof/>
          <w:lang w:val="en-IN" w:eastAsia="en-IN"/>
        </w:rPr>
        <w:drawing>
          <wp:inline distT="0" distB="0" distL="0" distR="0" wp14:anchorId="58573577" wp14:editId="410105C8">
            <wp:extent cx="3048000" cy="4572000"/>
            <wp:effectExtent l="0" t="0" r="0" b="0"/>
            <wp:docPr id="23" name="Picture 23" descr="C:\Users\Santhosh.joseph\Desktop\share\Projects\SanthoshJosephMobCoE\BZRIDE\Screens\User\pickuplocation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Santhosh.joseph\Desktop\share\Projects\SanthoshJosephMobCoE\BZRIDE\Screens\User\pickuplocationuser.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048000" cy="4572000"/>
                    </a:xfrm>
                    <a:prstGeom prst="rect">
                      <a:avLst/>
                    </a:prstGeom>
                    <a:noFill/>
                    <a:ln>
                      <a:noFill/>
                    </a:ln>
                  </pic:spPr>
                </pic:pic>
              </a:graphicData>
            </a:graphic>
          </wp:inline>
        </w:drawing>
      </w:r>
    </w:p>
    <w:p w14:paraId="6A44F7BD" w14:textId="77777777" w:rsidR="00135B8A" w:rsidRDefault="00135B8A" w:rsidP="00A165EB">
      <w:pPr>
        <w:jc w:val="center"/>
      </w:pPr>
    </w:p>
    <w:p w14:paraId="1329BF94" w14:textId="77777777" w:rsidR="00D300A6" w:rsidRDefault="00D300A6" w:rsidP="00D300A6">
      <w:pPr>
        <w:overflowPunct/>
        <w:autoSpaceDE/>
        <w:autoSpaceDN/>
        <w:adjustRightInd/>
        <w:spacing w:after="0"/>
        <w:textAlignment w:val="auto"/>
        <w:rPr>
          <w:rFonts w:eastAsia="MS Mincho" w:cs="Arial"/>
          <w:bCs/>
          <w:iCs/>
          <w:color w:val="646464"/>
          <w:spacing w:val="-4"/>
          <w:kern w:val="32"/>
          <w:sz w:val="24"/>
          <w:szCs w:val="32"/>
        </w:rPr>
      </w:pPr>
    </w:p>
    <w:p w14:paraId="43A74631" w14:textId="2F62E78B" w:rsidR="00D300A6" w:rsidRPr="00FE34BA" w:rsidRDefault="00BA1E6E" w:rsidP="00A8717E">
      <w:pPr>
        <w:pStyle w:val="Heading4"/>
      </w:pPr>
      <w:r>
        <w:lastRenderedPageBreak/>
        <w:t>Home Page</w:t>
      </w:r>
      <w:r w:rsidR="00B6582F">
        <w:t>-</w:t>
      </w:r>
      <w:r w:rsidR="00EC4915">
        <w:t>Schedule Trip</w:t>
      </w:r>
    </w:p>
    <w:p w14:paraId="56432A34" w14:textId="38DFD2B2" w:rsidR="00F272B6" w:rsidRDefault="00035A4D" w:rsidP="00DE13A6">
      <w:pPr>
        <w:overflowPunct/>
        <w:autoSpaceDE/>
        <w:autoSpaceDN/>
        <w:adjustRightInd/>
        <w:spacing w:after="0"/>
        <w:ind w:left="3744"/>
        <w:textAlignment w:val="auto"/>
        <w:rPr>
          <w:rFonts w:eastAsia="MS Mincho" w:cs="Arial"/>
          <w:bCs/>
          <w:iCs/>
          <w:color w:val="646464"/>
          <w:spacing w:val="-4"/>
          <w:kern w:val="32"/>
          <w:sz w:val="24"/>
          <w:szCs w:val="32"/>
        </w:rPr>
      </w:pPr>
      <w:r>
        <w:rPr>
          <w:rFonts w:eastAsia="MS Mincho" w:cs="Arial"/>
          <w:bCs/>
          <w:iCs/>
          <w:noProof/>
          <w:color w:val="646464"/>
          <w:spacing w:val="-4"/>
          <w:kern w:val="32"/>
          <w:sz w:val="24"/>
          <w:szCs w:val="32"/>
          <w:lang w:val="en-IN" w:eastAsia="en-IN"/>
        </w:rPr>
        <w:drawing>
          <wp:inline distT="0" distB="0" distL="0" distR="0" wp14:anchorId="31474D05" wp14:editId="206E0C6F">
            <wp:extent cx="3048000" cy="5114925"/>
            <wp:effectExtent l="0" t="0" r="0" b="9525"/>
            <wp:docPr id="24" name="Picture 24" descr="C:\Users\Santhosh.joseph\Desktop\share\Projects\SanthoshJosephMobCoE\BZRIDE\Screens\User\pickuplocationmanuallyscheduledate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Santhosh.joseph\Desktop\share\Projects\SanthoshJosephMobCoE\BZRIDE\Screens\User\pickuplocationmanuallyscheduledateuser.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048000" cy="5114925"/>
                    </a:xfrm>
                    <a:prstGeom prst="rect">
                      <a:avLst/>
                    </a:prstGeom>
                    <a:noFill/>
                    <a:ln>
                      <a:noFill/>
                    </a:ln>
                  </pic:spPr>
                </pic:pic>
              </a:graphicData>
            </a:graphic>
          </wp:inline>
        </w:drawing>
      </w:r>
    </w:p>
    <w:p w14:paraId="69B6F7A9" w14:textId="35DF185C" w:rsidR="00F272B6" w:rsidRDefault="00F272B6" w:rsidP="008542C0">
      <w:pPr>
        <w:overflowPunct/>
        <w:autoSpaceDE/>
        <w:autoSpaceDN/>
        <w:adjustRightInd/>
        <w:spacing w:after="0"/>
        <w:ind w:left="4032"/>
        <w:textAlignment w:val="auto"/>
        <w:rPr>
          <w:rFonts w:eastAsia="MS Mincho" w:cs="Arial"/>
          <w:bCs/>
          <w:iCs/>
          <w:color w:val="646464"/>
          <w:spacing w:val="-4"/>
          <w:kern w:val="32"/>
          <w:sz w:val="24"/>
          <w:szCs w:val="32"/>
        </w:rPr>
      </w:pPr>
    </w:p>
    <w:bookmarkEnd w:id="234"/>
    <w:bookmarkEnd w:id="235"/>
    <w:p w14:paraId="2AF3A5E2" w14:textId="77777777" w:rsidR="00313470" w:rsidRDefault="00313470" w:rsidP="00432497"/>
    <w:p w14:paraId="602F8C04" w14:textId="550F9498" w:rsidR="00313470" w:rsidRDefault="00313470" w:rsidP="0042747B">
      <w:pPr>
        <w:jc w:val="center"/>
      </w:pPr>
    </w:p>
    <w:p w14:paraId="157599CB" w14:textId="77777777" w:rsidR="007457FE" w:rsidRDefault="007457FE" w:rsidP="0042747B">
      <w:pPr>
        <w:jc w:val="center"/>
      </w:pPr>
    </w:p>
    <w:p w14:paraId="5B99B485" w14:textId="77777777" w:rsidR="007457FE" w:rsidRDefault="007457FE" w:rsidP="0042747B">
      <w:pPr>
        <w:jc w:val="center"/>
      </w:pPr>
    </w:p>
    <w:p w14:paraId="7E06A0F1" w14:textId="77777777" w:rsidR="00632637" w:rsidRDefault="00632637" w:rsidP="00E31A18"/>
    <w:p w14:paraId="5F5942C6" w14:textId="07688F09" w:rsidR="00632637" w:rsidRDefault="00632637" w:rsidP="0042747B">
      <w:pPr>
        <w:jc w:val="center"/>
      </w:pPr>
    </w:p>
    <w:p w14:paraId="7E637E1E" w14:textId="77777777" w:rsidR="00632637" w:rsidRDefault="00632637" w:rsidP="0042747B">
      <w:pPr>
        <w:jc w:val="center"/>
      </w:pPr>
    </w:p>
    <w:p w14:paraId="6B88B6AC" w14:textId="77777777" w:rsidR="00F43A61" w:rsidRDefault="00F43A61" w:rsidP="00E31A18"/>
    <w:p w14:paraId="76D4D0AE" w14:textId="51440ECE" w:rsidR="00F43A61" w:rsidRDefault="00F43A61" w:rsidP="0042747B">
      <w:pPr>
        <w:jc w:val="center"/>
      </w:pPr>
    </w:p>
    <w:p w14:paraId="49EA3D15" w14:textId="77777777" w:rsidR="00632637" w:rsidRDefault="00632637" w:rsidP="0042747B">
      <w:pPr>
        <w:jc w:val="center"/>
      </w:pPr>
    </w:p>
    <w:p w14:paraId="176AD2CC" w14:textId="631DC498" w:rsidR="00F724CF" w:rsidRDefault="009C36B3" w:rsidP="00F724CF">
      <w:pPr>
        <w:pStyle w:val="Heading3"/>
      </w:pPr>
      <w:bookmarkStart w:id="241" w:name="_Toc454973302"/>
      <w:r>
        <w:lastRenderedPageBreak/>
        <w:t>Web</w:t>
      </w:r>
      <w:r w:rsidR="00ED491B">
        <w:t xml:space="preserve"> Admin</w:t>
      </w:r>
      <w:r w:rsidR="00F724CF">
        <w:t xml:space="preserve"> Application Screens</w:t>
      </w:r>
      <w:bookmarkEnd w:id="241"/>
    </w:p>
    <w:p w14:paraId="5DB335A2" w14:textId="40C45592" w:rsidR="00753BD3" w:rsidRDefault="002F0D77" w:rsidP="002F0D77">
      <w:pPr>
        <w:pStyle w:val="Heading4"/>
      </w:pPr>
      <w:r>
        <w:t>Admin Page</w:t>
      </w:r>
      <w:r w:rsidR="00684BD6">
        <w:t>s</w:t>
      </w:r>
      <w:r>
        <w:t xml:space="preserve"> for </w:t>
      </w:r>
      <w:r w:rsidR="0068075B">
        <w:t>listing drivers</w:t>
      </w:r>
      <w:r w:rsidR="00684BD6">
        <w:t xml:space="preserve"> and for Riders</w:t>
      </w:r>
      <w:r w:rsidR="0068075B">
        <w:t xml:space="preserve"> and checkbox for activate/</w:t>
      </w:r>
      <w:r w:rsidR="003F1C47">
        <w:t>deactivate</w:t>
      </w:r>
    </w:p>
    <w:p w14:paraId="0154D7A7" w14:textId="6C52D996" w:rsidR="008A0D03" w:rsidRDefault="008A0D03" w:rsidP="008A0D03">
      <w:pPr>
        <w:pStyle w:val="Heading3"/>
      </w:pPr>
      <w:bookmarkStart w:id="242" w:name="_Toc454973303"/>
      <w:r>
        <w:t>Web Site for end users</w:t>
      </w:r>
      <w:bookmarkEnd w:id="242"/>
    </w:p>
    <w:p w14:paraId="3A3635F5" w14:textId="04A4D7E4" w:rsidR="00632637" w:rsidRDefault="00AD520A" w:rsidP="00D37835">
      <w:r w:rsidRPr="00AD520A">
        <w:rPr>
          <w:highlight w:val="yellow"/>
        </w:rPr>
        <w:t>Paste designed site pages here</w:t>
      </w:r>
    </w:p>
    <w:p w14:paraId="79268985" w14:textId="77777777" w:rsidR="007457FE" w:rsidRPr="0042747B" w:rsidRDefault="007457FE" w:rsidP="0042747B">
      <w:pPr>
        <w:jc w:val="center"/>
      </w:pPr>
    </w:p>
    <w:p w14:paraId="3A87A7EE" w14:textId="2F6EB9C1" w:rsidR="00C72C41" w:rsidRDefault="00C72C41" w:rsidP="009B6723">
      <w:pPr>
        <w:pStyle w:val="Heading2"/>
      </w:pPr>
      <w:bookmarkStart w:id="243" w:name="_Toc411598423"/>
      <w:bookmarkStart w:id="244" w:name="_Toc454973304"/>
      <w:bookmarkEnd w:id="236"/>
      <w:bookmarkEnd w:id="237"/>
      <w:bookmarkEnd w:id="238"/>
      <w:bookmarkEnd w:id="239"/>
      <w:r>
        <w:t>Data</w:t>
      </w:r>
      <w:bookmarkEnd w:id="243"/>
      <w:r w:rsidR="00267EF7">
        <w:t xml:space="preserve"> Formats</w:t>
      </w:r>
      <w:bookmarkEnd w:id="244"/>
    </w:p>
    <w:p w14:paraId="6700DBC4" w14:textId="370A9541" w:rsidR="00C72C41" w:rsidRDefault="005A5811" w:rsidP="002209BE">
      <w:pPr>
        <w:pStyle w:val="Heading3"/>
      </w:pPr>
      <w:bookmarkStart w:id="245" w:name="_Toc273018372"/>
      <w:bookmarkStart w:id="246" w:name="_Toc274137929"/>
      <w:bookmarkStart w:id="247" w:name="_Toc274578879"/>
      <w:bookmarkStart w:id="248" w:name="_Toc274593082"/>
      <w:bookmarkStart w:id="249" w:name="_Toc454973305"/>
      <w:r>
        <w:t xml:space="preserve">REST </w:t>
      </w:r>
      <w:r w:rsidR="00B67A67">
        <w:t>API data</w:t>
      </w:r>
      <w:r w:rsidR="00FB6E68">
        <w:t xml:space="preserve"> request/</w:t>
      </w:r>
      <w:r>
        <w:t xml:space="preserve"> response</w:t>
      </w:r>
      <w:bookmarkEnd w:id="249"/>
    </w:p>
    <w:p w14:paraId="5650A061" w14:textId="2C0CBAB4" w:rsidR="00EA553C" w:rsidRDefault="00FB6E68" w:rsidP="00FB6E68">
      <w:r w:rsidRPr="00FB6E68">
        <w:rPr>
          <w:highlight w:val="yellow"/>
        </w:rPr>
        <w:t>Write basic methods and paste data request/response format here</w:t>
      </w:r>
    </w:p>
    <w:p w14:paraId="67AA88B0" w14:textId="33670709" w:rsidR="00D3111C" w:rsidRDefault="00D3111C" w:rsidP="009B6723">
      <w:pPr>
        <w:pStyle w:val="Heading2"/>
      </w:pPr>
      <w:bookmarkStart w:id="250" w:name="_Toc454973306"/>
      <w:r>
        <w:t>Data</w:t>
      </w:r>
      <w:r w:rsidR="00155518">
        <w:t>base</w:t>
      </w:r>
      <w:r>
        <w:t xml:space="preserve"> </w:t>
      </w:r>
      <w:r w:rsidR="00155518">
        <w:t>Tables</w:t>
      </w:r>
      <w:bookmarkEnd w:id="250"/>
    </w:p>
    <w:tbl>
      <w:tblPr>
        <w:tblStyle w:val="EYTableStyle"/>
        <w:tblW w:w="4927" w:type="pct"/>
        <w:tblInd w:w="160" w:type="dxa"/>
        <w:tblLayout w:type="fixed"/>
        <w:tblLook w:val="04A0" w:firstRow="1" w:lastRow="0" w:firstColumn="1" w:lastColumn="0" w:noHBand="0" w:noVBand="1"/>
      </w:tblPr>
      <w:tblGrid>
        <w:gridCol w:w="2913"/>
        <w:gridCol w:w="5954"/>
        <w:gridCol w:w="1876"/>
      </w:tblGrid>
      <w:tr w:rsidR="00F863B6" w:rsidRPr="008E3586" w14:paraId="5FF4D9E7" w14:textId="77777777" w:rsidTr="002C4BB9">
        <w:trPr>
          <w:cnfStyle w:val="100000000000" w:firstRow="1" w:lastRow="0" w:firstColumn="0" w:lastColumn="0" w:oddVBand="0" w:evenVBand="0" w:oddHBand="0" w:evenHBand="0" w:firstRowFirstColumn="0" w:firstRowLastColumn="0" w:lastRowFirstColumn="0" w:lastRowLastColumn="0"/>
        </w:trPr>
        <w:tc>
          <w:tcPr>
            <w:tcW w:w="1356" w:type="pct"/>
            <w:hideMark/>
          </w:tcPr>
          <w:p w14:paraId="49473120" w14:textId="54C51F16" w:rsidR="00F863B6" w:rsidRPr="008E3586" w:rsidRDefault="00981018" w:rsidP="000F2D9A">
            <w:proofErr w:type="spellStart"/>
            <w:r>
              <w:t>TableName</w:t>
            </w:r>
            <w:proofErr w:type="spellEnd"/>
          </w:p>
        </w:tc>
        <w:tc>
          <w:tcPr>
            <w:tcW w:w="2771" w:type="pct"/>
            <w:hideMark/>
          </w:tcPr>
          <w:p w14:paraId="4B3478E8" w14:textId="727828EE" w:rsidR="00F863B6" w:rsidRPr="008E3586" w:rsidRDefault="001879FE" w:rsidP="000F2D9A">
            <w:r>
              <w:t>columns</w:t>
            </w:r>
          </w:p>
        </w:tc>
        <w:tc>
          <w:tcPr>
            <w:tcW w:w="873" w:type="pct"/>
          </w:tcPr>
          <w:p w14:paraId="370F45C8" w14:textId="5260AC59" w:rsidR="00F863B6" w:rsidRDefault="002A5ECE" w:rsidP="000F2D9A">
            <w:r>
              <w:t>Comments</w:t>
            </w:r>
            <w:r w:rsidR="004D53DF">
              <w:t xml:space="preserve"> if any</w:t>
            </w:r>
          </w:p>
        </w:tc>
      </w:tr>
      <w:tr w:rsidR="00F863B6" w:rsidRPr="00E907CD" w14:paraId="3654618E" w14:textId="77777777" w:rsidTr="002C4BB9">
        <w:tc>
          <w:tcPr>
            <w:tcW w:w="1356" w:type="pct"/>
            <w:vAlign w:val="bottom"/>
          </w:tcPr>
          <w:p w14:paraId="4F58615D" w14:textId="3011AAA8" w:rsidR="00F863B6" w:rsidRPr="00F206FB" w:rsidRDefault="00746C31" w:rsidP="000F2D9A">
            <w:pPr>
              <w:pStyle w:val="EYBodyText"/>
            </w:pPr>
            <w:proofErr w:type="spellStart"/>
            <w:r>
              <w:rPr>
                <w:rFonts w:ascii="Calibri" w:hAnsi="Calibri" w:cs="Calibri"/>
                <w:color w:val="000000"/>
                <w:sz w:val="22"/>
                <w:szCs w:val="22"/>
              </w:rPr>
              <w:t>bztblRiders</w:t>
            </w:r>
            <w:proofErr w:type="spellEnd"/>
            <w:r w:rsidR="00F863B6">
              <w:rPr>
                <w:rFonts w:ascii="Calibri" w:hAnsi="Calibri" w:cs="Calibri"/>
                <w:color w:val="000000"/>
                <w:sz w:val="22"/>
                <w:szCs w:val="22"/>
              </w:rPr>
              <w:t xml:space="preserve"> </w:t>
            </w:r>
          </w:p>
        </w:tc>
        <w:tc>
          <w:tcPr>
            <w:tcW w:w="2771" w:type="pct"/>
            <w:vAlign w:val="bottom"/>
          </w:tcPr>
          <w:p w14:paraId="0C9BFC96" w14:textId="5F6EED27" w:rsidR="00F863B6" w:rsidRDefault="0062186E" w:rsidP="000F2D9A">
            <w:pPr>
              <w:rPr>
                <w:rFonts w:ascii="Calibri" w:hAnsi="Calibri" w:cs="Calibri"/>
                <w:color w:val="000000"/>
                <w:sz w:val="22"/>
                <w:szCs w:val="22"/>
              </w:rPr>
            </w:pPr>
            <w:r>
              <w:rPr>
                <w:rFonts w:ascii="Calibri" w:hAnsi="Calibri" w:cs="Calibri"/>
                <w:color w:val="000000"/>
                <w:sz w:val="22"/>
                <w:szCs w:val="22"/>
              </w:rPr>
              <w:t>Id,</w:t>
            </w:r>
            <w:r w:rsidR="00F863B6">
              <w:rPr>
                <w:rFonts w:ascii="Calibri" w:hAnsi="Calibri" w:cs="Calibri"/>
                <w:color w:val="000000"/>
                <w:sz w:val="22"/>
                <w:szCs w:val="22"/>
              </w:rPr>
              <w:t>FirstName,LastName,Email,Password,Address1,Address2,Phone</w:t>
            </w:r>
            <w:ins w:id="251" w:author="Santhosh Joseph" w:date="2016-06-27T23:34:00Z">
              <w:r w:rsidR="00B3271B">
                <w:rPr>
                  <w:rFonts w:ascii="Calibri" w:hAnsi="Calibri" w:cs="Calibri"/>
                  <w:color w:val="000000"/>
                  <w:sz w:val="22"/>
                  <w:szCs w:val="22"/>
                </w:rPr>
                <w:t>,DeviceId,DeviceType</w:t>
              </w:r>
            </w:ins>
          </w:p>
          <w:p w14:paraId="7F380CA9" w14:textId="400C99C4" w:rsidR="007E3BDD" w:rsidRDefault="00476916" w:rsidP="000F2D9A">
            <w:pPr>
              <w:rPr>
                <w:rFonts w:ascii="Calibri" w:hAnsi="Calibri" w:cs="Calibri"/>
                <w:color w:val="000000"/>
                <w:sz w:val="22"/>
                <w:szCs w:val="22"/>
              </w:rPr>
            </w:pPr>
            <w:proofErr w:type="spellStart"/>
            <w:r>
              <w:t>is</w:t>
            </w:r>
            <w:r w:rsidR="007E3BDD">
              <w:t>LicenseAccepted</w:t>
            </w:r>
            <w:proofErr w:type="spellEnd"/>
            <w:r w:rsidR="00DE292A">
              <w:t xml:space="preserve">, </w:t>
            </w:r>
            <w:proofErr w:type="spellStart"/>
            <w:r>
              <w:t>is</w:t>
            </w:r>
            <w:r w:rsidR="00DE292A">
              <w:t>Active</w:t>
            </w:r>
            <w:proofErr w:type="spellEnd"/>
            <w:r w:rsidR="00A31B92">
              <w:t>,</w:t>
            </w:r>
            <w:r w:rsidR="00A31B92">
              <w:rPr>
                <w:rFonts w:ascii="Calibri" w:hAnsi="Calibri" w:cs="Calibri"/>
                <w:color w:val="000000"/>
                <w:sz w:val="22"/>
                <w:szCs w:val="22"/>
              </w:rPr>
              <w:t xml:space="preserve"> </w:t>
            </w:r>
          </w:p>
          <w:p w14:paraId="446B5F84" w14:textId="77777777" w:rsidR="004A64FF" w:rsidRDefault="00F863B6" w:rsidP="007E3BDD">
            <w:pPr>
              <w:rPr>
                <w:sz w:val="20"/>
              </w:rPr>
            </w:pPr>
            <w:proofErr w:type="spellStart"/>
            <w:r w:rsidRPr="000A3F0F">
              <w:rPr>
                <w:sz w:val="20"/>
              </w:rPr>
              <w:t>CardType</w:t>
            </w:r>
            <w:proofErr w:type="spellEnd"/>
            <w:r w:rsidRPr="000A3F0F">
              <w:rPr>
                <w:sz w:val="20"/>
              </w:rPr>
              <w:t>(C/D)</w:t>
            </w:r>
            <w:r>
              <w:rPr>
                <w:sz w:val="20"/>
              </w:rPr>
              <w:t>,</w:t>
            </w:r>
            <w:r>
              <w:t xml:space="preserve"> </w:t>
            </w:r>
            <w:proofErr w:type="spellStart"/>
            <w:r w:rsidRPr="000A3F0F">
              <w:rPr>
                <w:sz w:val="20"/>
              </w:rPr>
              <w:t>CardProvider</w:t>
            </w:r>
            <w:proofErr w:type="spellEnd"/>
            <w:r w:rsidRPr="000A3F0F">
              <w:rPr>
                <w:sz w:val="20"/>
              </w:rPr>
              <w:t>(M/V)</w:t>
            </w:r>
            <w:r>
              <w:rPr>
                <w:sz w:val="20"/>
              </w:rPr>
              <w:t>,</w:t>
            </w:r>
            <w:r>
              <w:t xml:space="preserve"> </w:t>
            </w:r>
            <w:proofErr w:type="spellStart"/>
            <w:r w:rsidRPr="000A3F0F">
              <w:rPr>
                <w:sz w:val="20"/>
              </w:rPr>
              <w:t>CardToken</w:t>
            </w:r>
            <w:proofErr w:type="spellEnd"/>
            <w:r w:rsidR="007E3BDD">
              <w:rPr>
                <w:sz w:val="20"/>
              </w:rPr>
              <w:t xml:space="preserve">, </w:t>
            </w:r>
          </w:p>
          <w:p w14:paraId="5735CB20" w14:textId="2551CACB" w:rsidR="00F863B6" w:rsidRPr="00E907CD" w:rsidRDefault="009E341D" w:rsidP="007E3BDD">
            <w:pPr>
              <w:rPr>
                <w:sz w:val="20"/>
              </w:rPr>
            </w:pPr>
            <w:proofErr w:type="spellStart"/>
            <w:r>
              <w:rPr>
                <w:rFonts w:ascii="Calibri" w:hAnsi="Calibri" w:cs="Calibri"/>
                <w:color w:val="000000"/>
                <w:sz w:val="22"/>
                <w:szCs w:val="22"/>
              </w:rPr>
              <w:t>CreatedByDate</w:t>
            </w:r>
            <w:proofErr w:type="spellEnd"/>
          </w:p>
        </w:tc>
        <w:tc>
          <w:tcPr>
            <w:tcW w:w="873" w:type="pct"/>
          </w:tcPr>
          <w:p w14:paraId="45BE7326" w14:textId="21F2962D" w:rsidR="00F863B6" w:rsidRPr="00E907CD" w:rsidRDefault="00D44951" w:rsidP="000F2D9A">
            <w:ins w:id="252" w:author="Santhosh Joseph" w:date="2016-06-27T23:35:00Z">
              <w:r>
                <w:t>Encrypted password</w:t>
              </w:r>
            </w:ins>
          </w:p>
        </w:tc>
      </w:tr>
      <w:tr w:rsidR="00F22734" w:rsidRPr="00E907CD" w14:paraId="1A8F9B3C" w14:textId="77777777" w:rsidTr="002C4BB9">
        <w:tc>
          <w:tcPr>
            <w:tcW w:w="1356" w:type="pct"/>
            <w:vAlign w:val="bottom"/>
          </w:tcPr>
          <w:p w14:paraId="06F3A798" w14:textId="75D63F78" w:rsidR="00F22734" w:rsidRDefault="00F22734" w:rsidP="000F2D9A">
            <w:pPr>
              <w:pStyle w:val="EYBodyText"/>
              <w:rPr>
                <w:rFonts w:ascii="Calibri" w:hAnsi="Calibri" w:cs="Calibri"/>
                <w:color w:val="000000"/>
                <w:sz w:val="22"/>
                <w:szCs w:val="22"/>
              </w:rPr>
            </w:pPr>
            <w:proofErr w:type="spellStart"/>
            <w:r>
              <w:rPr>
                <w:rFonts w:ascii="Calibri" w:hAnsi="Calibri" w:cs="Calibri"/>
                <w:color w:val="000000"/>
                <w:sz w:val="22"/>
                <w:szCs w:val="22"/>
              </w:rPr>
              <w:t>bztblDrivers</w:t>
            </w:r>
            <w:proofErr w:type="spellEnd"/>
          </w:p>
        </w:tc>
        <w:tc>
          <w:tcPr>
            <w:tcW w:w="2771" w:type="pct"/>
            <w:vAlign w:val="bottom"/>
          </w:tcPr>
          <w:p w14:paraId="79A9B25A" w14:textId="7B9A1C9D" w:rsidR="00F22734" w:rsidRDefault="0062186E" w:rsidP="000F2D9A">
            <w:pPr>
              <w:rPr>
                <w:rFonts w:ascii="Calibri" w:hAnsi="Calibri" w:cs="Calibri"/>
                <w:color w:val="000000"/>
                <w:sz w:val="22"/>
                <w:szCs w:val="22"/>
              </w:rPr>
            </w:pPr>
            <w:r>
              <w:rPr>
                <w:rFonts w:ascii="Calibri" w:hAnsi="Calibri" w:cs="Calibri"/>
                <w:color w:val="000000"/>
                <w:sz w:val="22"/>
                <w:szCs w:val="22"/>
              </w:rPr>
              <w:t>Id,</w:t>
            </w:r>
            <w:r w:rsidR="00F22734">
              <w:rPr>
                <w:rFonts w:ascii="Calibri" w:hAnsi="Calibri" w:cs="Calibri"/>
                <w:color w:val="000000"/>
                <w:sz w:val="22"/>
                <w:szCs w:val="22"/>
              </w:rPr>
              <w:t>FirstName,LastName,Email,Password,Address1,Address2,Phone</w:t>
            </w:r>
            <w:ins w:id="253" w:author="Santhosh Joseph" w:date="2016-06-27T23:34:00Z">
              <w:r w:rsidR="00E93F81">
                <w:rPr>
                  <w:rFonts w:ascii="Calibri" w:hAnsi="Calibri" w:cs="Calibri"/>
                  <w:color w:val="000000"/>
                  <w:sz w:val="22"/>
                  <w:szCs w:val="22"/>
                </w:rPr>
                <w:t xml:space="preserve">, </w:t>
              </w:r>
              <w:proofErr w:type="spellStart"/>
              <w:r w:rsidR="00E93F81">
                <w:rPr>
                  <w:rFonts w:ascii="Calibri" w:hAnsi="Calibri" w:cs="Calibri"/>
                  <w:color w:val="000000"/>
                  <w:sz w:val="22"/>
                  <w:szCs w:val="22"/>
                </w:rPr>
                <w:t>DeviceId,DeviceType</w:t>
              </w:r>
            </w:ins>
            <w:proofErr w:type="spellEnd"/>
          </w:p>
          <w:p w14:paraId="471EF8BF" w14:textId="7120ADD9" w:rsidR="007E3BDD" w:rsidRDefault="00F33854" w:rsidP="000F2D9A">
            <w:pPr>
              <w:rPr>
                <w:rFonts w:ascii="Calibri" w:hAnsi="Calibri" w:cs="Calibri"/>
                <w:color w:val="000000"/>
                <w:sz w:val="22"/>
                <w:szCs w:val="22"/>
              </w:rPr>
            </w:pPr>
            <w:proofErr w:type="spellStart"/>
            <w:r>
              <w:t>is</w:t>
            </w:r>
            <w:r w:rsidR="007E3BDD">
              <w:t>LicenseAccepted</w:t>
            </w:r>
            <w:proofErr w:type="spellEnd"/>
            <w:r w:rsidR="00AD13EB">
              <w:t>,</w:t>
            </w:r>
            <w:r w:rsidR="007066FC">
              <w:t xml:space="preserve"> </w:t>
            </w:r>
            <w:proofErr w:type="spellStart"/>
            <w:r w:rsidR="007066FC">
              <w:t>isActive</w:t>
            </w:r>
            <w:r w:rsidR="00DD58AF">
              <w:t>,</w:t>
            </w:r>
            <w:r w:rsidR="00735A3B">
              <w:t>status</w:t>
            </w:r>
            <w:proofErr w:type="spellEnd"/>
            <w:r w:rsidR="00A95C47">
              <w:t>(A,O,D</w:t>
            </w:r>
            <w:ins w:id="254" w:author="Santhosh Joseph" w:date="2016-06-27T23:33:00Z">
              <w:r w:rsidR="00477892">
                <w:t>,V</w:t>
              </w:r>
            </w:ins>
            <w:r w:rsidR="00A95C47">
              <w:t>)</w:t>
            </w:r>
            <w:r w:rsidR="00B93B0C">
              <w:t>,</w:t>
            </w:r>
          </w:p>
          <w:p w14:paraId="4DDD9441" w14:textId="5C27DD37" w:rsidR="004A64FF" w:rsidRDefault="00FB6258" w:rsidP="000F2D9A">
            <w:pPr>
              <w:rPr>
                <w:rFonts w:ascii="Calibri" w:hAnsi="Calibri" w:cs="Calibri"/>
                <w:color w:val="000000"/>
                <w:sz w:val="22"/>
                <w:szCs w:val="22"/>
              </w:rPr>
            </w:pPr>
            <w:proofErr w:type="spellStart"/>
            <w:r>
              <w:rPr>
                <w:rFonts w:ascii="Calibri" w:hAnsi="Calibri" w:cs="Calibri"/>
                <w:color w:val="000000"/>
                <w:sz w:val="22"/>
                <w:szCs w:val="22"/>
              </w:rPr>
              <w:t>currentlat,currentlong</w:t>
            </w:r>
            <w:proofErr w:type="spellEnd"/>
            <w:r>
              <w:rPr>
                <w:rFonts w:ascii="Calibri" w:hAnsi="Calibri" w:cs="Calibri"/>
                <w:color w:val="000000"/>
                <w:sz w:val="22"/>
                <w:szCs w:val="22"/>
              </w:rPr>
              <w:t>,</w:t>
            </w:r>
          </w:p>
          <w:p w14:paraId="4C7130EF" w14:textId="488D5888" w:rsidR="00F22734" w:rsidRDefault="00A31B92" w:rsidP="000F2D9A">
            <w:pPr>
              <w:rPr>
                <w:rFonts w:ascii="Calibri" w:hAnsi="Calibri" w:cs="Calibri"/>
                <w:color w:val="000000"/>
                <w:sz w:val="22"/>
                <w:szCs w:val="22"/>
              </w:rPr>
            </w:pPr>
            <w:proofErr w:type="spellStart"/>
            <w:r>
              <w:rPr>
                <w:rFonts w:ascii="Calibri" w:hAnsi="Calibri" w:cs="Calibri"/>
                <w:color w:val="000000"/>
                <w:sz w:val="22"/>
                <w:szCs w:val="22"/>
              </w:rPr>
              <w:t>CreatedByDate</w:t>
            </w:r>
            <w:proofErr w:type="spellEnd"/>
          </w:p>
        </w:tc>
        <w:tc>
          <w:tcPr>
            <w:tcW w:w="873" w:type="pct"/>
          </w:tcPr>
          <w:p w14:paraId="7FD994E4" w14:textId="77777777" w:rsidR="00F22734" w:rsidRDefault="00477892" w:rsidP="000F2D9A">
            <w:pPr>
              <w:rPr>
                <w:ins w:id="255" w:author="Santhosh Joseph" w:date="2016-06-27T23:36:00Z"/>
              </w:rPr>
            </w:pPr>
            <w:ins w:id="256" w:author="Santhosh Joseph" w:date="2016-06-27T23:33:00Z">
              <w:r>
                <w:t>V Verification Pending</w:t>
              </w:r>
            </w:ins>
          </w:p>
          <w:p w14:paraId="5931DC99" w14:textId="77777777" w:rsidR="00AF6B77" w:rsidRDefault="00AF6B77" w:rsidP="000F2D9A">
            <w:pPr>
              <w:rPr>
                <w:ins w:id="257" w:author="Santhosh Joseph" w:date="2016-06-27T23:36:00Z"/>
              </w:rPr>
            </w:pPr>
          </w:p>
          <w:p w14:paraId="2D6F1BF0" w14:textId="68E8B777" w:rsidR="00AF6B77" w:rsidRPr="00E907CD" w:rsidRDefault="00AF6B77" w:rsidP="000F2D9A">
            <w:ins w:id="258" w:author="Santhosh Joseph" w:date="2016-06-27T23:36:00Z">
              <w:r>
                <w:t>Encrypted password</w:t>
              </w:r>
            </w:ins>
          </w:p>
        </w:tc>
      </w:tr>
      <w:tr w:rsidR="00A01DF4" w:rsidRPr="00E907CD" w14:paraId="5F571D7D" w14:textId="77777777" w:rsidTr="002C4BB9">
        <w:tc>
          <w:tcPr>
            <w:tcW w:w="1356" w:type="pct"/>
            <w:vAlign w:val="bottom"/>
          </w:tcPr>
          <w:p w14:paraId="2163C962" w14:textId="3A033D40" w:rsidR="00A01DF4" w:rsidRDefault="00A01DF4" w:rsidP="000F2D9A">
            <w:pPr>
              <w:pStyle w:val="EYBodyText"/>
              <w:rPr>
                <w:rFonts w:ascii="Calibri" w:hAnsi="Calibri" w:cs="Calibri"/>
                <w:color w:val="000000"/>
                <w:sz w:val="22"/>
                <w:szCs w:val="22"/>
              </w:rPr>
            </w:pPr>
            <w:proofErr w:type="spellStart"/>
            <w:r>
              <w:rPr>
                <w:rFonts w:ascii="Calibri" w:hAnsi="Calibri" w:cs="Calibri"/>
                <w:color w:val="000000"/>
                <w:sz w:val="22"/>
                <w:szCs w:val="22"/>
              </w:rPr>
              <w:t>bztblDrive</w:t>
            </w:r>
            <w:r w:rsidR="000E2807">
              <w:rPr>
                <w:rFonts w:ascii="Calibri" w:hAnsi="Calibri" w:cs="Calibri"/>
                <w:color w:val="000000"/>
                <w:sz w:val="22"/>
                <w:szCs w:val="22"/>
              </w:rPr>
              <w:t>r</w:t>
            </w:r>
            <w:r>
              <w:rPr>
                <w:rFonts w:ascii="Calibri" w:hAnsi="Calibri" w:cs="Calibri"/>
                <w:color w:val="000000"/>
                <w:sz w:val="22"/>
                <w:szCs w:val="22"/>
              </w:rPr>
              <w:t>License</w:t>
            </w:r>
            <w:r w:rsidR="00275E61">
              <w:rPr>
                <w:rFonts w:ascii="Calibri" w:hAnsi="Calibri" w:cs="Calibri"/>
                <w:color w:val="000000"/>
                <w:sz w:val="22"/>
                <w:szCs w:val="22"/>
              </w:rPr>
              <w:t>Details</w:t>
            </w:r>
            <w:proofErr w:type="spellEnd"/>
          </w:p>
        </w:tc>
        <w:tc>
          <w:tcPr>
            <w:tcW w:w="2771" w:type="pct"/>
            <w:vAlign w:val="bottom"/>
          </w:tcPr>
          <w:p w14:paraId="0C31726C" w14:textId="7EBF8034" w:rsidR="00A01DF4" w:rsidRDefault="00065768" w:rsidP="000F2D9A">
            <w:pPr>
              <w:rPr>
                <w:rFonts w:ascii="Calibri" w:hAnsi="Calibri" w:cs="Calibri"/>
                <w:color w:val="000000"/>
                <w:sz w:val="22"/>
                <w:szCs w:val="22"/>
              </w:rPr>
            </w:pPr>
            <w:proofErr w:type="spellStart"/>
            <w:r>
              <w:rPr>
                <w:rFonts w:ascii="Calibri" w:hAnsi="Calibri" w:cs="Calibri"/>
                <w:color w:val="000000"/>
                <w:sz w:val="22"/>
                <w:szCs w:val="22"/>
              </w:rPr>
              <w:t>Id,driverid,</w:t>
            </w:r>
            <w:r w:rsidRPr="00BA6398">
              <w:rPr>
                <w:rFonts w:ascii="Calibri" w:hAnsi="Calibri" w:cs="Calibri"/>
                <w:color w:val="000000"/>
                <w:sz w:val="22"/>
                <w:szCs w:val="22"/>
              </w:rPr>
              <w:t>licNumber,</w:t>
            </w:r>
            <w:r>
              <w:rPr>
                <w:rFonts w:ascii="Calibri" w:hAnsi="Calibri" w:cs="Calibri"/>
                <w:color w:val="000000"/>
                <w:sz w:val="22"/>
                <w:szCs w:val="22"/>
              </w:rPr>
              <w:t>lic</w:t>
            </w:r>
            <w:r w:rsidRPr="00BA6398">
              <w:rPr>
                <w:rFonts w:ascii="Calibri" w:hAnsi="Calibri" w:cs="Calibri"/>
                <w:color w:val="000000"/>
                <w:sz w:val="22"/>
                <w:szCs w:val="22"/>
              </w:rPr>
              <w:t>StateIssued,</w:t>
            </w:r>
            <w:r>
              <w:rPr>
                <w:rFonts w:ascii="Calibri" w:hAnsi="Calibri" w:cs="Calibri"/>
                <w:color w:val="000000"/>
                <w:sz w:val="22"/>
                <w:szCs w:val="22"/>
              </w:rPr>
              <w:t>lic</w:t>
            </w:r>
            <w:r w:rsidRPr="00BA6398">
              <w:rPr>
                <w:rFonts w:ascii="Calibri" w:hAnsi="Calibri" w:cs="Calibri"/>
                <w:color w:val="000000"/>
                <w:sz w:val="22"/>
                <w:szCs w:val="22"/>
              </w:rPr>
              <w:t>DateIssued,</w:t>
            </w:r>
            <w:r>
              <w:rPr>
                <w:rFonts w:ascii="Calibri" w:hAnsi="Calibri" w:cs="Calibri"/>
                <w:color w:val="000000"/>
                <w:sz w:val="22"/>
                <w:szCs w:val="22"/>
              </w:rPr>
              <w:t>lic</w:t>
            </w:r>
            <w:r w:rsidRPr="00BA6398">
              <w:rPr>
                <w:rFonts w:ascii="Calibri" w:hAnsi="Calibri" w:cs="Calibri"/>
                <w:color w:val="000000"/>
                <w:sz w:val="22"/>
                <w:szCs w:val="22"/>
              </w:rPr>
              <w:t>ExpDate</w:t>
            </w:r>
            <w:proofErr w:type="spellEnd"/>
            <w:r>
              <w:rPr>
                <w:rFonts w:ascii="Calibri" w:hAnsi="Calibri" w:cs="Calibri"/>
                <w:color w:val="000000"/>
                <w:sz w:val="22"/>
                <w:szCs w:val="22"/>
              </w:rPr>
              <w:t>,</w:t>
            </w:r>
            <w:r w:rsidR="003E7D46">
              <w:rPr>
                <w:rFonts w:ascii="Calibri" w:hAnsi="Calibri" w:cs="Calibri"/>
                <w:color w:val="000000"/>
                <w:sz w:val="22"/>
                <w:szCs w:val="22"/>
              </w:rPr>
              <w:t xml:space="preserve"> </w:t>
            </w:r>
            <w:proofErr w:type="spellStart"/>
            <w:r w:rsidR="003E7D46">
              <w:rPr>
                <w:rFonts w:ascii="Calibri" w:hAnsi="Calibri" w:cs="Calibri"/>
                <w:color w:val="000000"/>
                <w:sz w:val="22"/>
                <w:szCs w:val="22"/>
              </w:rPr>
              <w:t>CreatedByDate</w:t>
            </w:r>
            <w:proofErr w:type="spellEnd"/>
          </w:p>
        </w:tc>
        <w:tc>
          <w:tcPr>
            <w:tcW w:w="873" w:type="pct"/>
          </w:tcPr>
          <w:p w14:paraId="5FFF4717" w14:textId="77777777" w:rsidR="00A01DF4" w:rsidRPr="00E907CD" w:rsidRDefault="00A01DF4" w:rsidP="000F2D9A"/>
        </w:tc>
      </w:tr>
      <w:tr w:rsidR="00404387" w:rsidRPr="00E907CD" w14:paraId="71534A03" w14:textId="77777777" w:rsidTr="002C4BB9">
        <w:tc>
          <w:tcPr>
            <w:tcW w:w="1356" w:type="pct"/>
            <w:vAlign w:val="bottom"/>
          </w:tcPr>
          <w:p w14:paraId="2B90E40D" w14:textId="29518DBA" w:rsidR="00404387" w:rsidRDefault="000E2807" w:rsidP="00275E61">
            <w:pPr>
              <w:pStyle w:val="EYBodyText"/>
              <w:rPr>
                <w:rFonts w:ascii="Calibri" w:hAnsi="Calibri" w:cs="Calibri"/>
                <w:color w:val="000000"/>
                <w:sz w:val="22"/>
                <w:szCs w:val="22"/>
              </w:rPr>
            </w:pPr>
            <w:proofErr w:type="spellStart"/>
            <w:r>
              <w:rPr>
                <w:rFonts w:ascii="Calibri" w:hAnsi="Calibri" w:cs="Calibri"/>
                <w:color w:val="000000"/>
                <w:sz w:val="22"/>
                <w:szCs w:val="22"/>
              </w:rPr>
              <w:t>bztblDrive</w:t>
            </w:r>
            <w:r w:rsidR="00263A4D">
              <w:rPr>
                <w:rFonts w:ascii="Calibri" w:hAnsi="Calibri" w:cs="Calibri"/>
                <w:color w:val="000000"/>
                <w:sz w:val="22"/>
                <w:szCs w:val="22"/>
              </w:rPr>
              <w:t>r</w:t>
            </w:r>
            <w:r w:rsidR="00275E61">
              <w:rPr>
                <w:rFonts w:ascii="Calibri" w:hAnsi="Calibri" w:cs="Calibri"/>
                <w:color w:val="000000"/>
                <w:sz w:val="22"/>
                <w:szCs w:val="22"/>
              </w:rPr>
              <w:t>VehicleDetails</w:t>
            </w:r>
            <w:proofErr w:type="spellEnd"/>
          </w:p>
        </w:tc>
        <w:tc>
          <w:tcPr>
            <w:tcW w:w="2771" w:type="pct"/>
            <w:vAlign w:val="bottom"/>
          </w:tcPr>
          <w:p w14:paraId="1FB1E731" w14:textId="30AA55B3" w:rsidR="00275489" w:rsidRPr="00393926" w:rsidRDefault="00133246" w:rsidP="00275489">
            <w:pPr>
              <w:rPr>
                <w:rFonts w:ascii="Calibri" w:hAnsi="Calibri" w:cs="Calibri"/>
                <w:color w:val="000000"/>
                <w:sz w:val="22"/>
                <w:szCs w:val="22"/>
              </w:rPr>
            </w:pPr>
            <w:proofErr w:type="spellStart"/>
            <w:r>
              <w:rPr>
                <w:rFonts w:ascii="Calibri" w:hAnsi="Calibri" w:cs="Calibri"/>
                <w:color w:val="000000"/>
                <w:sz w:val="22"/>
                <w:szCs w:val="22"/>
              </w:rPr>
              <w:t>Id,Driverid</w:t>
            </w:r>
            <w:proofErr w:type="spellEnd"/>
            <w:r>
              <w:rPr>
                <w:rFonts w:ascii="Calibri" w:hAnsi="Calibri" w:cs="Calibri"/>
                <w:color w:val="000000"/>
                <w:sz w:val="22"/>
                <w:szCs w:val="22"/>
              </w:rPr>
              <w:t xml:space="preserve">, </w:t>
            </w:r>
            <w:proofErr w:type="spellStart"/>
            <w:r w:rsidR="00275489" w:rsidRPr="00BA6398">
              <w:rPr>
                <w:rFonts w:ascii="Calibri" w:hAnsi="Calibri" w:cs="Calibri"/>
                <w:color w:val="000000"/>
                <w:sz w:val="22"/>
                <w:szCs w:val="22"/>
              </w:rPr>
              <w:t>VehicleModel,</w:t>
            </w:r>
            <w:r w:rsidR="00275489">
              <w:rPr>
                <w:rFonts w:ascii="Calibri" w:hAnsi="Calibri" w:cs="Calibri"/>
                <w:color w:val="000000"/>
                <w:sz w:val="22"/>
                <w:szCs w:val="22"/>
              </w:rPr>
              <w:t>V</w:t>
            </w:r>
            <w:r w:rsidR="00275489" w:rsidRPr="00BA6398">
              <w:rPr>
                <w:rFonts w:ascii="Calibri" w:hAnsi="Calibri" w:cs="Calibri"/>
                <w:color w:val="000000"/>
                <w:sz w:val="22"/>
                <w:szCs w:val="22"/>
              </w:rPr>
              <w:t>Make,</w:t>
            </w:r>
            <w:r w:rsidR="00275489">
              <w:rPr>
                <w:rFonts w:ascii="Calibri" w:hAnsi="Calibri" w:cs="Calibri"/>
                <w:color w:val="000000"/>
                <w:sz w:val="22"/>
                <w:szCs w:val="22"/>
              </w:rPr>
              <w:t>V</w:t>
            </w:r>
            <w:r w:rsidR="00275489" w:rsidRPr="00BA6398">
              <w:rPr>
                <w:rFonts w:ascii="Calibri" w:hAnsi="Calibri" w:cs="Calibri"/>
                <w:color w:val="000000"/>
                <w:sz w:val="22"/>
                <w:szCs w:val="22"/>
              </w:rPr>
              <w:t>Color,</w:t>
            </w:r>
            <w:r w:rsidR="00275489">
              <w:rPr>
                <w:rFonts w:ascii="Calibri" w:hAnsi="Calibri" w:cs="Calibri"/>
                <w:color w:val="000000"/>
                <w:sz w:val="22"/>
                <w:szCs w:val="22"/>
              </w:rPr>
              <w:t>V</w:t>
            </w:r>
            <w:r w:rsidR="00275489" w:rsidRPr="00BA6398">
              <w:rPr>
                <w:rFonts w:ascii="Calibri" w:hAnsi="Calibri" w:cs="Calibri"/>
                <w:color w:val="000000"/>
                <w:sz w:val="22"/>
                <w:szCs w:val="22"/>
              </w:rPr>
              <w:t>Year</w:t>
            </w:r>
            <w:proofErr w:type="spellEnd"/>
            <w:r w:rsidR="00275489">
              <w:rPr>
                <w:rFonts w:ascii="Calibri" w:hAnsi="Calibri" w:cs="Calibri"/>
                <w:color w:val="000000"/>
                <w:sz w:val="22"/>
                <w:szCs w:val="22"/>
              </w:rPr>
              <w:t>,</w:t>
            </w:r>
          </w:p>
          <w:p w14:paraId="06FF0857" w14:textId="77777777" w:rsidR="00275489" w:rsidRDefault="00275489" w:rsidP="00275489">
            <w:pPr>
              <w:rPr>
                <w:rFonts w:ascii="Calibri" w:hAnsi="Calibri" w:cs="Calibri"/>
                <w:color w:val="000000"/>
                <w:sz w:val="22"/>
                <w:szCs w:val="22"/>
              </w:rPr>
            </w:pPr>
            <w:proofErr w:type="spellStart"/>
            <w:r>
              <w:rPr>
                <w:rFonts w:ascii="Calibri" w:hAnsi="Calibri" w:cs="Calibri"/>
                <w:color w:val="000000"/>
                <w:sz w:val="22"/>
                <w:szCs w:val="22"/>
              </w:rPr>
              <w:t>VehicleNumber,VRegState,VDateRegistered,VExpDate</w:t>
            </w:r>
            <w:proofErr w:type="spellEnd"/>
            <w:r>
              <w:rPr>
                <w:rFonts w:ascii="Calibri" w:hAnsi="Calibri" w:cs="Calibri"/>
                <w:color w:val="000000"/>
                <w:sz w:val="22"/>
                <w:szCs w:val="22"/>
              </w:rPr>
              <w:t xml:space="preserve">, </w:t>
            </w:r>
          </w:p>
          <w:p w14:paraId="70898942" w14:textId="2512E2FD" w:rsidR="00404387" w:rsidRDefault="00C964D3" w:rsidP="000F2D9A">
            <w:pPr>
              <w:rPr>
                <w:rFonts w:ascii="Calibri" w:hAnsi="Calibri" w:cs="Calibri"/>
                <w:color w:val="000000"/>
                <w:sz w:val="22"/>
                <w:szCs w:val="22"/>
              </w:rPr>
            </w:pPr>
            <w:proofErr w:type="spellStart"/>
            <w:r>
              <w:rPr>
                <w:rFonts w:ascii="Calibri" w:hAnsi="Calibri" w:cs="Calibri"/>
                <w:color w:val="000000"/>
                <w:sz w:val="22"/>
                <w:szCs w:val="22"/>
              </w:rPr>
              <w:t>CreatedByDate</w:t>
            </w:r>
            <w:proofErr w:type="spellEnd"/>
          </w:p>
        </w:tc>
        <w:tc>
          <w:tcPr>
            <w:tcW w:w="873" w:type="pct"/>
          </w:tcPr>
          <w:p w14:paraId="67638E34" w14:textId="77777777" w:rsidR="00404387" w:rsidRPr="00E907CD" w:rsidRDefault="00404387" w:rsidP="000F2D9A"/>
        </w:tc>
      </w:tr>
      <w:tr w:rsidR="00404387" w:rsidRPr="00E907CD" w14:paraId="06BA1E5D" w14:textId="77777777" w:rsidTr="002C4BB9">
        <w:tc>
          <w:tcPr>
            <w:tcW w:w="1356" w:type="pct"/>
            <w:vAlign w:val="bottom"/>
          </w:tcPr>
          <w:p w14:paraId="28D5D831" w14:textId="730C21B5" w:rsidR="00404387" w:rsidRDefault="008B5C6B" w:rsidP="000F2D9A">
            <w:pPr>
              <w:pStyle w:val="EYBodyText"/>
              <w:rPr>
                <w:rFonts w:ascii="Calibri" w:hAnsi="Calibri" w:cs="Calibri"/>
                <w:color w:val="000000"/>
                <w:sz w:val="22"/>
                <w:szCs w:val="22"/>
              </w:rPr>
            </w:pPr>
            <w:proofErr w:type="spellStart"/>
            <w:r>
              <w:rPr>
                <w:rFonts w:ascii="Calibri" w:hAnsi="Calibri" w:cs="Calibri"/>
                <w:color w:val="000000"/>
                <w:sz w:val="22"/>
                <w:szCs w:val="22"/>
              </w:rPr>
              <w:t>bztbl</w:t>
            </w:r>
            <w:r w:rsidR="00422744">
              <w:rPr>
                <w:rFonts w:ascii="Calibri" w:hAnsi="Calibri" w:cs="Calibri"/>
                <w:color w:val="000000"/>
                <w:sz w:val="22"/>
                <w:szCs w:val="22"/>
              </w:rPr>
              <w:t>User</w:t>
            </w:r>
            <w:r>
              <w:rPr>
                <w:rFonts w:ascii="Calibri" w:hAnsi="Calibri" w:cs="Calibri"/>
                <w:color w:val="000000"/>
                <w:sz w:val="22"/>
                <w:szCs w:val="22"/>
              </w:rPr>
              <w:t>BankDetails</w:t>
            </w:r>
            <w:proofErr w:type="spellEnd"/>
          </w:p>
        </w:tc>
        <w:tc>
          <w:tcPr>
            <w:tcW w:w="2771" w:type="pct"/>
            <w:vAlign w:val="bottom"/>
          </w:tcPr>
          <w:p w14:paraId="3BF56E17" w14:textId="7F15447F" w:rsidR="00B25249" w:rsidRDefault="00B25249" w:rsidP="00B25249">
            <w:pPr>
              <w:rPr>
                <w:rFonts w:ascii="Calibri" w:hAnsi="Calibri" w:cs="Calibri"/>
                <w:color w:val="000000"/>
                <w:sz w:val="22"/>
                <w:szCs w:val="22"/>
              </w:rPr>
            </w:pPr>
            <w:proofErr w:type="spellStart"/>
            <w:r>
              <w:rPr>
                <w:rFonts w:ascii="Calibri" w:hAnsi="Calibri" w:cs="Calibri"/>
                <w:color w:val="000000"/>
                <w:sz w:val="22"/>
                <w:szCs w:val="22"/>
              </w:rPr>
              <w:t>Id,userid,Type,BankName,Account</w:t>
            </w:r>
            <w:proofErr w:type="spellEnd"/>
            <w:r>
              <w:rPr>
                <w:rFonts w:ascii="Calibri" w:hAnsi="Calibri" w:cs="Calibri"/>
                <w:color w:val="000000"/>
                <w:sz w:val="22"/>
                <w:szCs w:val="22"/>
              </w:rPr>
              <w:t xml:space="preserve"> </w:t>
            </w:r>
            <w:proofErr w:type="spellStart"/>
            <w:r>
              <w:rPr>
                <w:rFonts w:ascii="Calibri" w:hAnsi="Calibri" w:cs="Calibri"/>
                <w:color w:val="000000"/>
                <w:sz w:val="22"/>
                <w:szCs w:val="22"/>
              </w:rPr>
              <w:t>Number,AccountHoldername,Routing</w:t>
            </w:r>
            <w:proofErr w:type="spellEnd"/>
            <w:r>
              <w:rPr>
                <w:rFonts w:ascii="Calibri" w:hAnsi="Calibri" w:cs="Calibri"/>
                <w:color w:val="000000"/>
                <w:sz w:val="22"/>
                <w:szCs w:val="22"/>
              </w:rPr>
              <w:t xml:space="preserve"> Number</w:t>
            </w:r>
            <w:r w:rsidR="00683257">
              <w:rPr>
                <w:rFonts w:ascii="Calibri" w:hAnsi="Calibri" w:cs="Calibri"/>
                <w:color w:val="000000"/>
                <w:sz w:val="22"/>
                <w:szCs w:val="22"/>
              </w:rPr>
              <w:t xml:space="preserve">, </w:t>
            </w:r>
            <w:proofErr w:type="spellStart"/>
            <w:r w:rsidR="00683257">
              <w:rPr>
                <w:rFonts w:ascii="Calibri" w:hAnsi="Calibri" w:cs="Calibri"/>
                <w:color w:val="000000"/>
                <w:sz w:val="22"/>
                <w:szCs w:val="22"/>
              </w:rPr>
              <w:t>CreatedByDate</w:t>
            </w:r>
            <w:proofErr w:type="spellEnd"/>
          </w:p>
          <w:p w14:paraId="2ED38FCA" w14:textId="77777777" w:rsidR="00404387" w:rsidRDefault="00404387" w:rsidP="000F2D9A">
            <w:pPr>
              <w:rPr>
                <w:rFonts w:ascii="Calibri" w:hAnsi="Calibri" w:cs="Calibri"/>
                <w:color w:val="000000"/>
                <w:sz w:val="22"/>
                <w:szCs w:val="22"/>
              </w:rPr>
            </w:pPr>
          </w:p>
        </w:tc>
        <w:tc>
          <w:tcPr>
            <w:tcW w:w="873" w:type="pct"/>
          </w:tcPr>
          <w:p w14:paraId="054016DF" w14:textId="17AA9925" w:rsidR="00404387" w:rsidRPr="00E907CD" w:rsidRDefault="00F93058" w:rsidP="000F2D9A">
            <w:r>
              <w:rPr>
                <w:rFonts w:ascii="Calibri" w:hAnsi="Calibri" w:cs="Calibri"/>
                <w:color w:val="000000"/>
                <w:sz w:val="22"/>
                <w:szCs w:val="22"/>
              </w:rPr>
              <w:lastRenderedPageBreak/>
              <w:t xml:space="preserve">(encrypt except id, </w:t>
            </w:r>
            <w:proofErr w:type="spellStart"/>
            <w:r w:rsidR="00D36BD5">
              <w:rPr>
                <w:rFonts w:ascii="Calibri" w:hAnsi="Calibri" w:cs="Calibri"/>
                <w:color w:val="000000"/>
                <w:sz w:val="22"/>
                <w:szCs w:val="22"/>
              </w:rPr>
              <w:t>Type</w:t>
            </w:r>
            <w:r w:rsidR="00B977AD">
              <w:rPr>
                <w:rFonts w:ascii="Calibri" w:hAnsi="Calibri" w:cs="Calibri"/>
                <w:color w:val="000000"/>
                <w:sz w:val="22"/>
                <w:szCs w:val="22"/>
              </w:rPr>
              <w:t>,</w:t>
            </w:r>
            <w:r>
              <w:rPr>
                <w:rFonts w:ascii="Calibri" w:hAnsi="Calibri" w:cs="Calibri"/>
                <w:color w:val="000000"/>
                <w:sz w:val="22"/>
                <w:szCs w:val="22"/>
              </w:rPr>
              <w:t>bank</w:t>
            </w:r>
            <w:proofErr w:type="spellEnd"/>
            <w:r>
              <w:rPr>
                <w:rFonts w:ascii="Calibri" w:hAnsi="Calibri" w:cs="Calibri"/>
                <w:color w:val="000000"/>
                <w:sz w:val="22"/>
                <w:szCs w:val="22"/>
              </w:rPr>
              <w:t xml:space="preserve"> name</w:t>
            </w:r>
            <w:r w:rsidR="005C77EA">
              <w:rPr>
                <w:rFonts w:ascii="Calibri" w:hAnsi="Calibri" w:cs="Calibri"/>
                <w:color w:val="000000"/>
                <w:sz w:val="22"/>
                <w:szCs w:val="22"/>
              </w:rPr>
              <w:t xml:space="preserve">, </w:t>
            </w:r>
            <w:proofErr w:type="spellStart"/>
            <w:r w:rsidR="005C77EA">
              <w:rPr>
                <w:rFonts w:ascii="Calibri" w:hAnsi="Calibri" w:cs="Calibri"/>
                <w:color w:val="000000"/>
                <w:sz w:val="22"/>
                <w:szCs w:val="22"/>
              </w:rPr>
              <w:lastRenderedPageBreak/>
              <w:t>CreatedByDate</w:t>
            </w:r>
            <w:proofErr w:type="spellEnd"/>
            <w:r>
              <w:rPr>
                <w:rFonts w:ascii="Calibri" w:hAnsi="Calibri" w:cs="Calibri"/>
                <w:color w:val="000000"/>
                <w:sz w:val="22"/>
                <w:szCs w:val="22"/>
              </w:rPr>
              <w:t>)</w:t>
            </w:r>
          </w:p>
        </w:tc>
      </w:tr>
      <w:tr w:rsidR="00404387" w:rsidRPr="00E907CD" w14:paraId="677525BE" w14:textId="77777777" w:rsidTr="002C4BB9">
        <w:tc>
          <w:tcPr>
            <w:tcW w:w="1356" w:type="pct"/>
            <w:vAlign w:val="bottom"/>
          </w:tcPr>
          <w:p w14:paraId="4CE76BFE" w14:textId="0D76A104" w:rsidR="00404387" w:rsidRDefault="00E62D9F" w:rsidP="00E62D9F">
            <w:pPr>
              <w:pStyle w:val="EYBodyText"/>
              <w:rPr>
                <w:rFonts w:ascii="Calibri" w:hAnsi="Calibri" w:cs="Calibri"/>
                <w:color w:val="000000"/>
                <w:sz w:val="22"/>
                <w:szCs w:val="22"/>
              </w:rPr>
            </w:pPr>
            <w:proofErr w:type="spellStart"/>
            <w:r>
              <w:rPr>
                <w:rFonts w:ascii="Calibri" w:hAnsi="Calibri" w:cs="Calibri"/>
                <w:color w:val="000000"/>
                <w:sz w:val="22"/>
                <w:szCs w:val="22"/>
              </w:rPr>
              <w:lastRenderedPageBreak/>
              <w:t>bztblDriverinsuranceDetails</w:t>
            </w:r>
            <w:proofErr w:type="spellEnd"/>
          </w:p>
        </w:tc>
        <w:tc>
          <w:tcPr>
            <w:tcW w:w="2771" w:type="pct"/>
            <w:vAlign w:val="bottom"/>
          </w:tcPr>
          <w:p w14:paraId="6526D6BF" w14:textId="429FA93D" w:rsidR="00404387" w:rsidRDefault="002848CA" w:rsidP="000F2D9A">
            <w:pPr>
              <w:rPr>
                <w:rFonts w:ascii="Calibri" w:hAnsi="Calibri" w:cs="Calibri"/>
                <w:color w:val="000000"/>
                <w:sz w:val="22"/>
                <w:szCs w:val="22"/>
              </w:rPr>
            </w:pPr>
            <w:proofErr w:type="spellStart"/>
            <w:r>
              <w:rPr>
                <w:rFonts w:ascii="Calibri" w:hAnsi="Calibri" w:cs="Calibri"/>
                <w:color w:val="000000"/>
                <w:sz w:val="22"/>
                <w:szCs w:val="22"/>
              </w:rPr>
              <w:t>Id,driverid</w:t>
            </w:r>
            <w:proofErr w:type="spellEnd"/>
            <w:r>
              <w:rPr>
                <w:rFonts w:ascii="Calibri" w:hAnsi="Calibri" w:cs="Calibri"/>
                <w:color w:val="000000"/>
                <w:sz w:val="22"/>
                <w:szCs w:val="22"/>
              </w:rPr>
              <w:t xml:space="preserve">, </w:t>
            </w:r>
            <w:proofErr w:type="spellStart"/>
            <w:r>
              <w:rPr>
                <w:rFonts w:ascii="Calibri" w:hAnsi="Calibri" w:cs="Calibri"/>
                <w:color w:val="000000"/>
                <w:sz w:val="22"/>
                <w:szCs w:val="22"/>
              </w:rPr>
              <w:t>InsCompany,InsPolicyNumber,InsValidFrom,InsExpDate</w:t>
            </w:r>
            <w:proofErr w:type="spellEnd"/>
            <w:r w:rsidR="003E7D46">
              <w:rPr>
                <w:rFonts w:ascii="Calibri" w:hAnsi="Calibri" w:cs="Calibri"/>
                <w:color w:val="000000"/>
                <w:sz w:val="22"/>
                <w:szCs w:val="22"/>
              </w:rPr>
              <w:t xml:space="preserve">, </w:t>
            </w:r>
            <w:proofErr w:type="spellStart"/>
            <w:r w:rsidR="003E7D46">
              <w:rPr>
                <w:rFonts w:ascii="Calibri" w:hAnsi="Calibri" w:cs="Calibri"/>
                <w:color w:val="000000"/>
                <w:sz w:val="22"/>
                <w:szCs w:val="22"/>
              </w:rPr>
              <w:t>CreatedByDate</w:t>
            </w:r>
            <w:proofErr w:type="spellEnd"/>
          </w:p>
        </w:tc>
        <w:tc>
          <w:tcPr>
            <w:tcW w:w="873" w:type="pct"/>
          </w:tcPr>
          <w:p w14:paraId="1E0957AC" w14:textId="77777777" w:rsidR="00404387" w:rsidRPr="00E907CD" w:rsidRDefault="00404387" w:rsidP="000F2D9A"/>
        </w:tc>
      </w:tr>
      <w:tr w:rsidR="0054179E" w:rsidRPr="00E907CD" w14:paraId="715FCDA2" w14:textId="77777777" w:rsidTr="002C4BB9">
        <w:tc>
          <w:tcPr>
            <w:tcW w:w="1356" w:type="pct"/>
            <w:vAlign w:val="bottom"/>
          </w:tcPr>
          <w:p w14:paraId="34066E5E" w14:textId="10E7F782" w:rsidR="0054179E" w:rsidRDefault="00355A39" w:rsidP="000F2D9A">
            <w:pPr>
              <w:pStyle w:val="EYBodyText"/>
              <w:rPr>
                <w:rFonts w:ascii="Calibri" w:hAnsi="Calibri" w:cs="Calibri"/>
                <w:color w:val="000000"/>
                <w:sz w:val="22"/>
                <w:szCs w:val="22"/>
              </w:rPr>
            </w:pPr>
            <w:proofErr w:type="spellStart"/>
            <w:r>
              <w:rPr>
                <w:rFonts w:ascii="Calibri" w:hAnsi="Calibri" w:cs="Calibri"/>
                <w:color w:val="000000"/>
                <w:sz w:val="22"/>
                <w:szCs w:val="22"/>
              </w:rPr>
              <w:t>bztblRideRequests</w:t>
            </w:r>
            <w:proofErr w:type="spellEnd"/>
          </w:p>
        </w:tc>
        <w:tc>
          <w:tcPr>
            <w:tcW w:w="2771" w:type="pct"/>
            <w:vAlign w:val="bottom"/>
          </w:tcPr>
          <w:p w14:paraId="75C4D833" w14:textId="23866518" w:rsidR="0054179E" w:rsidRDefault="00466E70" w:rsidP="0065105D">
            <w:pPr>
              <w:rPr>
                <w:rFonts w:ascii="Calibri" w:hAnsi="Calibri" w:cs="Calibri"/>
                <w:color w:val="000000"/>
                <w:sz w:val="22"/>
                <w:szCs w:val="22"/>
              </w:rPr>
            </w:pPr>
            <w:proofErr w:type="spellStart"/>
            <w:r>
              <w:rPr>
                <w:rFonts w:ascii="Calibri" w:hAnsi="Calibri" w:cs="Calibri"/>
                <w:color w:val="000000"/>
                <w:sz w:val="22"/>
                <w:szCs w:val="22"/>
              </w:rPr>
              <w:t>id,</w:t>
            </w:r>
            <w:r w:rsidR="00BD1B9A">
              <w:rPr>
                <w:rFonts w:ascii="Calibri" w:hAnsi="Calibri" w:cs="Calibri"/>
                <w:color w:val="000000"/>
                <w:sz w:val="22"/>
                <w:szCs w:val="22"/>
              </w:rPr>
              <w:t>requesttype</w:t>
            </w:r>
            <w:proofErr w:type="spellEnd"/>
            <w:r w:rsidR="00BD1B9A">
              <w:rPr>
                <w:rFonts w:ascii="Calibri" w:hAnsi="Calibri" w:cs="Calibri"/>
                <w:color w:val="000000"/>
                <w:sz w:val="22"/>
                <w:szCs w:val="22"/>
              </w:rPr>
              <w:t>(immediate- I, Future-F)</w:t>
            </w:r>
            <w:r>
              <w:rPr>
                <w:rFonts w:ascii="Calibri" w:hAnsi="Calibri" w:cs="Calibri"/>
                <w:color w:val="000000"/>
                <w:sz w:val="22"/>
                <w:szCs w:val="22"/>
              </w:rPr>
              <w:t>requestorid,</w:t>
            </w:r>
            <w:r w:rsidR="00A507C8">
              <w:rPr>
                <w:rFonts w:ascii="Calibri" w:hAnsi="Calibri" w:cs="Calibri"/>
                <w:color w:val="000000"/>
                <w:sz w:val="22"/>
                <w:szCs w:val="22"/>
              </w:rPr>
              <w:t>driverid,</w:t>
            </w:r>
            <w:r>
              <w:rPr>
                <w:rFonts w:ascii="Calibri" w:hAnsi="Calibri" w:cs="Calibri"/>
                <w:color w:val="000000"/>
                <w:sz w:val="22"/>
                <w:szCs w:val="22"/>
              </w:rPr>
              <w:t>startlocation,endlocation,startlat,startlong,endlat,endlong</w:t>
            </w:r>
            <w:r w:rsidR="00B91B67">
              <w:rPr>
                <w:rFonts w:ascii="Calibri" w:hAnsi="Calibri" w:cs="Calibri"/>
                <w:color w:val="000000"/>
                <w:sz w:val="22"/>
                <w:szCs w:val="22"/>
              </w:rPr>
              <w:t>,</w:t>
            </w:r>
            <w:r w:rsidR="001C7E48">
              <w:rPr>
                <w:rFonts w:ascii="Calibri" w:hAnsi="Calibri" w:cs="Calibri"/>
                <w:color w:val="000000"/>
                <w:sz w:val="22"/>
                <w:szCs w:val="22"/>
              </w:rPr>
              <w:t xml:space="preserve"> </w:t>
            </w:r>
            <w:r w:rsidR="00A41D10">
              <w:rPr>
                <w:rFonts w:ascii="Calibri" w:hAnsi="Calibri" w:cs="Calibri"/>
                <w:color w:val="000000"/>
                <w:sz w:val="22"/>
                <w:szCs w:val="22"/>
              </w:rPr>
              <w:t>status(A,R,</w:t>
            </w:r>
            <w:r w:rsidR="00DF080E">
              <w:rPr>
                <w:rFonts w:ascii="Calibri" w:hAnsi="Calibri" w:cs="Calibri"/>
                <w:color w:val="000000"/>
                <w:sz w:val="22"/>
                <w:szCs w:val="22"/>
              </w:rPr>
              <w:t>C)</w:t>
            </w:r>
            <w:r w:rsidR="001C7E48">
              <w:rPr>
                <w:rFonts w:ascii="Calibri" w:hAnsi="Calibri" w:cs="Calibri"/>
                <w:color w:val="000000"/>
                <w:sz w:val="22"/>
                <w:szCs w:val="22"/>
              </w:rPr>
              <w:t xml:space="preserve"> ,</w:t>
            </w:r>
            <w:r w:rsidR="00D05A52">
              <w:rPr>
                <w:rFonts w:ascii="Calibri" w:hAnsi="Calibri" w:cs="Calibri"/>
                <w:color w:val="000000"/>
                <w:sz w:val="22"/>
                <w:szCs w:val="22"/>
              </w:rPr>
              <w:t xml:space="preserve"> </w:t>
            </w:r>
            <w:proofErr w:type="spellStart"/>
            <w:r w:rsidR="00D05A52">
              <w:rPr>
                <w:rFonts w:ascii="Calibri" w:hAnsi="Calibri" w:cs="Calibri"/>
                <w:color w:val="000000"/>
                <w:sz w:val="22"/>
                <w:szCs w:val="22"/>
              </w:rPr>
              <w:t>rideDate</w:t>
            </w:r>
            <w:proofErr w:type="spellEnd"/>
            <w:r w:rsidR="00D05A52">
              <w:rPr>
                <w:rFonts w:ascii="Calibri" w:hAnsi="Calibri" w:cs="Calibri"/>
                <w:color w:val="000000"/>
                <w:sz w:val="22"/>
                <w:szCs w:val="22"/>
              </w:rPr>
              <w:t xml:space="preserve">, </w:t>
            </w:r>
            <w:proofErr w:type="spellStart"/>
            <w:r w:rsidR="00D05A52">
              <w:rPr>
                <w:rFonts w:ascii="Calibri" w:hAnsi="Calibri" w:cs="Calibri"/>
                <w:color w:val="000000"/>
                <w:sz w:val="22"/>
                <w:szCs w:val="22"/>
              </w:rPr>
              <w:t>rideTime,</w:t>
            </w:r>
            <w:r w:rsidR="0039743F">
              <w:rPr>
                <w:rFonts w:ascii="Calibri" w:hAnsi="Calibri" w:cs="Calibri"/>
                <w:color w:val="000000"/>
                <w:sz w:val="22"/>
                <w:szCs w:val="22"/>
              </w:rPr>
              <w:t>actual</w:t>
            </w:r>
            <w:proofErr w:type="spellEnd"/>
            <w:r w:rsidR="00D05A52">
              <w:rPr>
                <w:rFonts w:ascii="Calibri" w:hAnsi="Calibri" w:cs="Calibri"/>
                <w:color w:val="000000"/>
                <w:sz w:val="22"/>
                <w:szCs w:val="22"/>
              </w:rPr>
              <w:t xml:space="preserve"> </w:t>
            </w:r>
            <w:proofErr w:type="spellStart"/>
            <w:r w:rsidR="0039743F">
              <w:rPr>
                <w:rFonts w:ascii="Calibri" w:hAnsi="Calibri" w:cs="Calibri"/>
                <w:color w:val="000000"/>
                <w:sz w:val="22"/>
                <w:szCs w:val="22"/>
              </w:rPr>
              <w:t>rideDate</w:t>
            </w:r>
            <w:proofErr w:type="spellEnd"/>
            <w:r w:rsidR="0039743F">
              <w:rPr>
                <w:rFonts w:ascii="Calibri" w:hAnsi="Calibri" w:cs="Calibri"/>
                <w:color w:val="000000"/>
                <w:sz w:val="22"/>
                <w:szCs w:val="22"/>
              </w:rPr>
              <w:t xml:space="preserve">, </w:t>
            </w:r>
            <w:proofErr w:type="spellStart"/>
            <w:r w:rsidR="0039743F">
              <w:rPr>
                <w:rFonts w:ascii="Calibri" w:hAnsi="Calibri" w:cs="Calibri"/>
                <w:color w:val="000000"/>
                <w:sz w:val="22"/>
                <w:szCs w:val="22"/>
              </w:rPr>
              <w:t>actualrideTime</w:t>
            </w:r>
            <w:proofErr w:type="spellEnd"/>
            <w:r w:rsidR="0039743F">
              <w:rPr>
                <w:rFonts w:ascii="Calibri" w:hAnsi="Calibri" w:cs="Calibri"/>
                <w:color w:val="000000"/>
                <w:sz w:val="22"/>
                <w:szCs w:val="22"/>
              </w:rPr>
              <w:t xml:space="preserve">, </w:t>
            </w:r>
            <w:proofErr w:type="spellStart"/>
            <w:r w:rsidR="001C7E48">
              <w:rPr>
                <w:rFonts w:ascii="Calibri" w:hAnsi="Calibri" w:cs="Calibri"/>
                <w:color w:val="000000"/>
                <w:sz w:val="22"/>
                <w:szCs w:val="22"/>
              </w:rPr>
              <w:t>CreatedByDate</w:t>
            </w:r>
            <w:proofErr w:type="spellEnd"/>
          </w:p>
        </w:tc>
        <w:tc>
          <w:tcPr>
            <w:tcW w:w="873" w:type="pct"/>
          </w:tcPr>
          <w:p w14:paraId="1BA70461" w14:textId="77777777" w:rsidR="0054179E" w:rsidRPr="00E907CD" w:rsidRDefault="0054179E" w:rsidP="000F2D9A"/>
        </w:tc>
      </w:tr>
      <w:tr w:rsidR="009823A2" w:rsidRPr="00E907CD" w14:paraId="40F1BEA0" w14:textId="77777777" w:rsidTr="002C4BB9">
        <w:tc>
          <w:tcPr>
            <w:tcW w:w="1356" w:type="pct"/>
            <w:vAlign w:val="bottom"/>
          </w:tcPr>
          <w:p w14:paraId="0944E8F4" w14:textId="3B45CA6D" w:rsidR="009823A2" w:rsidRDefault="009823A2" w:rsidP="000F2D9A">
            <w:pPr>
              <w:pStyle w:val="EYBodyText"/>
              <w:rPr>
                <w:rFonts w:ascii="Calibri" w:hAnsi="Calibri" w:cs="Calibri"/>
                <w:color w:val="000000"/>
                <w:sz w:val="22"/>
                <w:szCs w:val="22"/>
              </w:rPr>
            </w:pPr>
            <w:proofErr w:type="spellStart"/>
            <w:r>
              <w:rPr>
                <w:rFonts w:ascii="Calibri" w:hAnsi="Calibri" w:cs="Calibri"/>
                <w:color w:val="000000"/>
                <w:sz w:val="22"/>
                <w:szCs w:val="22"/>
              </w:rPr>
              <w:t>bztblReportedProblems</w:t>
            </w:r>
            <w:proofErr w:type="spellEnd"/>
          </w:p>
        </w:tc>
        <w:tc>
          <w:tcPr>
            <w:tcW w:w="2771" w:type="pct"/>
            <w:vAlign w:val="bottom"/>
          </w:tcPr>
          <w:p w14:paraId="33A97CE8" w14:textId="7F7391CF" w:rsidR="009823A2" w:rsidRDefault="009823A2" w:rsidP="000F2D9A">
            <w:pPr>
              <w:rPr>
                <w:rFonts w:ascii="Calibri" w:hAnsi="Calibri" w:cs="Calibri"/>
                <w:color w:val="000000"/>
                <w:sz w:val="22"/>
                <w:szCs w:val="22"/>
              </w:rPr>
            </w:pPr>
            <w:proofErr w:type="spellStart"/>
            <w:r>
              <w:rPr>
                <w:rFonts w:ascii="Calibri" w:hAnsi="Calibri" w:cs="Calibri"/>
                <w:color w:val="000000"/>
                <w:sz w:val="22"/>
                <w:szCs w:val="22"/>
              </w:rPr>
              <w:t>Id,reporttitle,reportdescription</w:t>
            </w:r>
            <w:proofErr w:type="spellEnd"/>
            <w:r>
              <w:rPr>
                <w:rFonts w:ascii="Calibri" w:hAnsi="Calibri" w:cs="Calibri"/>
                <w:color w:val="000000"/>
                <w:sz w:val="22"/>
                <w:szCs w:val="22"/>
              </w:rPr>
              <w:t xml:space="preserve">, </w:t>
            </w:r>
            <w:proofErr w:type="spellStart"/>
            <w:r>
              <w:rPr>
                <w:rFonts w:ascii="Calibri" w:hAnsi="Calibri" w:cs="Calibri"/>
                <w:color w:val="000000"/>
                <w:sz w:val="22"/>
                <w:szCs w:val="22"/>
              </w:rPr>
              <w:t>CreatedByDate</w:t>
            </w:r>
            <w:proofErr w:type="spellEnd"/>
          </w:p>
        </w:tc>
        <w:tc>
          <w:tcPr>
            <w:tcW w:w="873" w:type="pct"/>
          </w:tcPr>
          <w:p w14:paraId="0829A6D4" w14:textId="77777777" w:rsidR="009823A2" w:rsidRPr="00E907CD" w:rsidRDefault="009823A2" w:rsidP="000F2D9A"/>
        </w:tc>
      </w:tr>
      <w:tr w:rsidR="009823A2" w:rsidRPr="00E907CD" w14:paraId="096A8E4B" w14:textId="77777777" w:rsidTr="002C4BB9">
        <w:tc>
          <w:tcPr>
            <w:tcW w:w="1356" w:type="pct"/>
            <w:vAlign w:val="bottom"/>
          </w:tcPr>
          <w:p w14:paraId="24171B1C" w14:textId="46FF22F4" w:rsidR="009823A2" w:rsidRDefault="009823A2" w:rsidP="000F2D9A">
            <w:pPr>
              <w:pStyle w:val="EYBodyText"/>
              <w:rPr>
                <w:rFonts w:ascii="Calibri" w:hAnsi="Calibri" w:cs="Calibri"/>
                <w:color w:val="000000"/>
                <w:sz w:val="22"/>
                <w:szCs w:val="22"/>
              </w:rPr>
            </w:pPr>
          </w:p>
        </w:tc>
        <w:tc>
          <w:tcPr>
            <w:tcW w:w="2771" w:type="pct"/>
            <w:vAlign w:val="bottom"/>
          </w:tcPr>
          <w:p w14:paraId="2577B805" w14:textId="7AB32E2B" w:rsidR="009823A2" w:rsidRDefault="009823A2" w:rsidP="000F2D9A">
            <w:pPr>
              <w:rPr>
                <w:rFonts w:ascii="Calibri" w:hAnsi="Calibri" w:cs="Calibri"/>
                <w:color w:val="000000"/>
                <w:sz w:val="22"/>
                <w:szCs w:val="22"/>
              </w:rPr>
            </w:pPr>
          </w:p>
        </w:tc>
        <w:tc>
          <w:tcPr>
            <w:tcW w:w="873" w:type="pct"/>
          </w:tcPr>
          <w:p w14:paraId="7CDB7027" w14:textId="77777777" w:rsidR="009823A2" w:rsidRPr="00E907CD" w:rsidRDefault="009823A2" w:rsidP="000F2D9A"/>
        </w:tc>
      </w:tr>
      <w:tr w:rsidR="0084484B" w:rsidRPr="00E907CD" w14:paraId="3B0EB8C5" w14:textId="77777777" w:rsidTr="002C4BB9">
        <w:tc>
          <w:tcPr>
            <w:tcW w:w="1356" w:type="pct"/>
            <w:vAlign w:val="bottom"/>
          </w:tcPr>
          <w:p w14:paraId="04CD4D4D" w14:textId="77777777" w:rsidR="0084484B" w:rsidRDefault="0084484B" w:rsidP="000F2D9A">
            <w:pPr>
              <w:pStyle w:val="EYBodyText"/>
              <w:rPr>
                <w:rFonts w:ascii="Calibri" w:hAnsi="Calibri" w:cs="Calibri"/>
                <w:color w:val="000000"/>
                <w:sz w:val="22"/>
                <w:szCs w:val="22"/>
              </w:rPr>
            </w:pPr>
          </w:p>
        </w:tc>
        <w:tc>
          <w:tcPr>
            <w:tcW w:w="2771" w:type="pct"/>
            <w:vAlign w:val="bottom"/>
          </w:tcPr>
          <w:p w14:paraId="531B467B" w14:textId="77777777" w:rsidR="0084484B" w:rsidRDefault="0084484B" w:rsidP="000F2D9A">
            <w:pPr>
              <w:rPr>
                <w:rFonts w:ascii="Calibri" w:hAnsi="Calibri" w:cs="Calibri"/>
                <w:color w:val="000000"/>
                <w:sz w:val="22"/>
                <w:szCs w:val="22"/>
              </w:rPr>
            </w:pPr>
          </w:p>
        </w:tc>
        <w:tc>
          <w:tcPr>
            <w:tcW w:w="873" w:type="pct"/>
          </w:tcPr>
          <w:p w14:paraId="586BCFC6" w14:textId="77777777" w:rsidR="0084484B" w:rsidRPr="00E907CD" w:rsidRDefault="0084484B" w:rsidP="000F2D9A"/>
        </w:tc>
      </w:tr>
    </w:tbl>
    <w:p w14:paraId="07EC113A" w14:textId="0025636F" w:rsidR="00006478" w:rsidRDefault="00B84A6E" w:rsidP="002209BE">
      <w:pPr>
        <w:pStyle w:val="EYHeading1"/>
      </w:pPr>
      <w:bookmarkStart w:id="259" w:name="_Toc252292129"/>
      <w:bookmarkStart w:id="260" w:name="_Toc273018379"/>
      <w:bookmarkStart w:id="261" w:name="_Toc274137937"/>
      <w:bookmarkStart w:id="262" w:name="_Toc274578889"/>
      <w:bookmarkStart w:id="263" w:name="_Toc274593090"/>
      <w:bookmarkStart w:id="264" w:name="_Toc454973307"/>
      <w:bookmarkEnd w:id="245"/>
      <w:bookmarkEnd w:id="246"/>
      <w:bookmarkEnd w:id="247"/>
      <w:bookmarkEnd w:id="248"/>
      <w:r>
        <w:lastRenderedPageBreak/>
        <w:t>Services</w:t>
      </w:r>
      <w:bookmarkEnd w:id="264"/>
    </w:p>
    <w:p w14:paraId="503BF3AD" w14:textId="03F10A86" w:rsidR="00B84A6E" w:rsidRPr="006B70B5" w:rsidRDefault="00290020" w:rsidP="009D3A87">
      <w:pPr>
        <w:pStyle w:val="EYBodyText"/>
        <w:spacing w:after="180"/>
      </w:pPr>
      <w:proofErr w:type="spellStart"/>
      <w:r>
        <w:t>BZRide</w:t>
      </w:r>
      <w:proofErr w:type="spellEnd"/>
      <w:r>
        <w:t xml:space="preserve"> back end system</w:t>
      </w:r>
      <w:r w:rsidR="00B84A6E">
        <w:t xml:space="preserve"> exposes REST </w:t>
      </w:r>
      <w:r w:rsidR="00037EB3">
        <w:t>methods</w:t>
      </w:r>
      <w:r w:rsidR="00B84A6E">
        <w:t xml:space="preserve"> to GET/POST data to the </w:t>
      </w:r>
      <w:r w:rsidR="00F66702">
        <w:t>system</w:t>
      </w:r>
      <w:r w:rsidR="00B84A6E">
        <w:t>.</w:t>
      </w:r>
      <w:r w:rsidR="00941380">
        <w:t xml:space="preserve"> Major services are below</w:t>
      </w:r>
    </w:p>
    <w:p w14:paraId="5837B50A" w14:textId="77777777" w:rsidR="00FE163B" w:rsidRDefault="00FE163B" w:rsidP="00B84A6E">
      <w:pPr>
        <w:pStyle w:val="EYBodyText"/>
      </w:pPr>
    </w:p>
    <w:tbl>
      <w:tblPr>
        <w:tblStyle w:val="EYTableStyle"/>
        <w:tblW w:w="4754" w:type="pct"/>
        <w:tblInd w:w="160" w:type="dxa"/>
        <w:tblLayout w:type="fixed"/>
        <w:tblLook w:val="04A0" w:firstRow="1" w:lastRow="0" w:firstColumn="1" w:lastColumn="0" w:noHBand="0" w:noVBand="1"/>
      </w:tblPr>
      <w:tblGrid>
        <w:gridCol w:w="8699"/>
        <w:gridCol w:w="1667"/>
      </w:tblGrid>
      <w:tr w:rsidR="00C22E7B" w:rsidRPr="008E3586" w14:paraId="3F2CCBEA" w14:textId="77777777" w:rsidTr="00C22E7B">
        <w:trPr>
          <w:cnfStyle w:val="100000000000" w:firstRow="1" w:lastRow="0" w:firstColumn="0" w:lastColumn="0" w:oddVBand="0" w:evenVBand="0" w:oddHBand="0" w:evenHBand="0" w:firstRowFirstColumn="0" w:firstRowLastColumn="0" w:lastRowFirstColumn="0" w:lastRowLastColumn="0"/>
        </w:trPr>
        <w:tc>
          <w:tcPr>
            <w:tcW w:w="4196" w:type="pct"/>
            <w:hideMark/>
          </w:tcPr>
          <w:p w14:paraId="6DA3270E" w14:textId="56D0DFC0" w:rsidR="00C22E7B" w:rsidRPr="008E3586" w:rsidRDefault="00C22E7B" w:rsidP="00FB7DAE">
            <w:r>
              <w:t>Service URL</w:t>
            </w:r>
          </w:p>
        </w:tc>
        <w:tc>
          <w:tcPr>
            <w:tcW w:w="804" w:type="pct"/>
            <w:hideMark/>
          </w:tcPr>
          <w:p w14:paraId="271E257F" w14:textId="4E5BCDF6" w:rsidR="00C22E7B" w:rsidRPr="008E3586" w:rsidRDefault="00C22E7B" w:rsidP="00FB7DAE">
            <w:r>
              <w:t>Feature Affected</w:t>
            </w:r>
          </w:p>
        </w:tc>
      </w:tr>
      <w:tr w:rsidR="00C22E7B" w:rsidRPr="00E907CD" w14:paraId="6D6553FD" w14:textId="77777777" w:rsidTr="00C22E7B">
        <w:tc>
          <w:tcPr>
            <w:tcW w:w="4196" w:type="pct"/>
          </w:tcPr>
          <w:p w14:paraId="34979DB6" w14:textId="64ABE21C" w:rsidR="00C22E7B" w:rsidRPr="00F206FB" w:rsidRDefault="00D4214F" w:rsidP="00F206FB">
            <w:pPr>
              <w:pStyle w:val="EYBodyText"/>
            </w:pPr>
            <w:r>
              <w:t>www.intimationsoftware.com/ws/bzride</w:t>
            </w:r>
            <w:r w:rsidR="009B66DC">
              <w:t>(QA)</w:t>
            </w:r>
          </w:p>
        </w:tc>
        <w:tc>
          <w:tcPr>
            <w:tcW w:w="804" w:type="pct"/>
          </w:tcPr>
          <w:p w14:paraId="378A1075" w14:textId="773FE0B1" w:rsidR="00C22E7B" w:rsidRPr="00E907CD" w:rsidRDefault="00805EA2" w:rsidP="00FB7DAE">
            <w:pPr>
              <w:rPr>
                <w:sz w:val="20"/>
              </w:rPr>
            </w:pPr>
            <w:r>
              <w:t>All</w:t>
            </w:r>
          </w:p>
        </w:tc>
      </w:tr>
      <w:tr w:rsidR="00C22E7B" w:rsidRPr="00E907CD" w14:paraId="64AF92D9" w14:textId="77777777" w:rsidTr="00C22E7B">
        <w:tc>
          <w:tcPr>
            <w:tcW w:w="4196" w:type="pct"/>
          </w:tcPr>
          <w:p w14:paraId="28473822" w14:textId="099A8C92" w:rsidR="00C22E7B" w:rsidRPr="00474F3B" w:rsidRDefault="003E7C28" w:rsidP="003E7C28">
            <w:r>
              <w:t>www.bzride.com/ws/</w:t>
            </w:r>
            <w:r w:rsidR="00FF3E23">
              <w:t>UAT/</w:t>
            </w:r>
            <w:r>
              <w:t>bzride(Staging)</w:t>
            </w:r>
          </w:p>
        </w:tc>
        <w:tc>
          <w:tcPr>
            <w:tcW w:w="804" w:type="pct"/>
          </w:tcPr>
          <w:p w14:paraId="4F413549" w14:textId="0D387092" w:rsidR="00C22E7B" w:rsidRPr="00E907CD" w:rsidRDefault="00245D64" w:rsidP="00FB7DAE">
            <w:pPr>
              <w:rPr>
                <w:sz w:val="20"/>
              </w:rPr>
            </w:pPr>
            <w:r>
              <w:rPr>
                <w:sz w:val="20"/>
              </w:rPr>
              <w:t>All</w:t>
            </w:r>
          </w:p>
        </w:tc>
      </w:tr>
      <w:tr w:rsidR="00020E4E" w:rsidRPr="00E907CD" w14:paraId="303A4521" w14:textId="77777777" w:rsidTr="00C22E7B">
        <w:tc>
          <w:tcPr>
            <w:tcW w:w="4196" w:type="pct"/>
          </w:tcPr>
          <w:p w14:paraId="7D5793E4" w14:textId="3B09EA89" w:rsidR="00020E4E" w:rsidRPr="00474F3B" w:rsidRDefault="00020E4E" w:rsidP="00387FC2">
            <w:r>
              <w:t>www.bzride.com/ws/</w:t>
            </w:r>
            <w:r w:rsidR="00906288">
              <w:t>Prod/</w:t>
            </w:r>
            <w:r>
              <w:t>bzride(</w:t>
            </w:r>
            <w:r w:rsidR="00387FC2">
              <w:t>Production</w:t>
            </w:r>
            <w:r>
              <w:t>)</w:t>
            </w:r>
          </w:p>
        </w:tc>
        <w:tc>
          <w:tcPr>
            <w:tcW w:w="804" w:type="pct"/>
          </w:tcPr>
          <w:p w14:paraId="23D19FAB" w14:textId="0FE839AB" w:rsidR="00020E4E" w:rsidRPr="00E907CD" w:rsidRDefault="00245922" w:rsidP="00FB7DAE">
            <w:r>
              <w:t>All</w:t>
            </w:r>
          </w:p>
        </w:tc>
      </w:tr>
      <w:tr w:rsidR="00020E4E" w:rsidRPr="00E907CD" w14:paraId="63C32A74" w14:textId="77777777" w:rsidTr="00C22E7B">
        <w:tc>
          <w:tcPr>
            <w:tcW w:w="4196" w:type="pct"/>
          </w:tcPr>
          <w:p w14:paraId="5F8786D9" w14:textId="49ACCEE8" w:rsidR="00020E4E" w:rsidRPr="00474F3B" w:rsidRDefault="00020E4E" w:rsidP="00FB7DAE"/>
        </w:tc>
        <w:tc>
          <w:tcPr>
            <w:tcW w:w="804" w:type="pct"/>
          </w:tcPr>
          <w:p w14:paraId="6D4D106A" w14:textId="679F8509" w:rsidR="00020E4E" w:rsidRDefault="00020E4E" w:rsidP="00FB7DAE"/>
        </w:tc>
      </w:tr>
      <w:tr w:rsidR="00020E4E" w:rsidRPr="00E907CD" w14:paraId="752E5878" w14:textId="77777777" w:rsidTr="00C22E7B">
        <w:tc>
          <w:tcPr>
            <w:tcW w:w="4196" w:type="pct"/>
          </w:tcPr>
          <w:p w14:paraId="048FF6FF" w14:textId="058A7AA5" w:rsidR="00020E4E" w:rsidRPr="00474F3B" w:rsidRDefault="00020E4E" w:rsidP="00FB7DAE"/>
        </w:tc>
        <w:tc>
          <w:tcPr>
            <w:tcW w:w="804" w:type="pct"/>
          </w:tcPr>
          <w:p w14:paraId="22035706" w14:textId="6DBFAA65" w:rsidR="00020E4E" w:rsidRDefault="00020E4E" w:rsidP="00FB7DAE"/>
        </w:tc>
      </w:tr>
      <w:tr w:rsidR="00020E4E" w:rsidRPr="00E907CD" w14:paraId="52468A45" w14:textId="77777777" w:rsidTr="00C22E7B">
        <w:tc>
          <w:tcPr>
            <w:tcW w:w="4196" w:type="pct"/>
          </w:tcPr>
          <w:p w14:paraId="1D9E47F1" w14:textId="2C8FAFAF" w:rsidR="00020E4E" w:rsidRPr="00474F3B" w:rsidRDefault="00020E4E" w:rsidP="00FB7DAE"/>
        </w:tc>
        <w:tc>
          <w:tcPr>
            <w:tcW w:w="804" w:type="pct"/>
          </w:tcPr>
          <w:p w14:paraId="5C3AAE88" w14:textId="6CF8D5C1" w:rsidR="00020E4E" w:rsidRDefault="00020E4E" w:rsidP="00FB7DAE"/>
        </w:tc>
      </w:tr>
      <w:tr w:rsidR="00020E4E" w:rsidRPr="00E907CD" w14:paraId="75D01472" w14:textId="77777777" w:rsidTr="00C22E7B">
        <w:tc>
          <w:tcPr>
            <w:tcW w:w="4196" w:type="pct"/>
          </w:tcPr>
          <w:p w14:paraId="6B05391F" w14:textId="1F5398B4" w:rsidR="00020E4E" w:rsidRPr="00474F3B" w:rsidRDefault="00020E4E" w:rsidP="00FB7DAE"/>
        </w:tc>
        <w:tc>
          <w:tcPr>
            <w:tcW w:w="804" w:type="pct"/>
          </w:tcPr>
          <w:p w14:paraId="426D4A81" w14:textId="212D5110" w:rsidR="00020E4E" w:rsidRDefault="00020E4E" w:rsidP="001860D8"/>
        </w:tc>
      </w:tr>
    </w:tbl>
    <w:p w14:paraId="48E6ED88" w14:textId="51970C1E" w:rsidR="00D44CCA" w:rsidRDefault="00D44CCA" w:rsidP="009B6723">
      <w:pPr>
        <w:pStyle w:val="Heading2"/>
      </w:pPr>
      <w:bookmarkStart w:id="265" w:name="_Toc454973308"/>
      <w:r>
        <w:t>Service Methods</w:t>
      </w:r>
      <w:bookmarkEnd w:id="265"/>
    </w:p>
    <w:p w14:paraId="2AB8ACCC" w14:textId="54756AC9" w:rsidR="00947CE8" w:rsidRDefault="003061E4" w:rsidP="00561FD5">
      <w:pPr>
        <w:pStyle w:val="EYBodyText"/>
        <w:spacing w:after="180"/>
      </w:pPr>
      <w:r>
        <w:t xml:space="preserve">Below section covers all web service methods for </w:t>
      </w:r>
      <w:proofErr w:type="spellStart"/>
      <w:r>
        <w:t>BZRide</w:t>
      </w:r>
      <w:proofErr w:type="spellEnd"/>
      <w:r>
        <w:t xml:space="preserve"> application</w:t>
      </w:r>
      <w:r w:rsidR="0027353B">
        <w:t>.</w:t>
      </w:r>
    </w:p>
    <w:p w14:paraId="78306F26" w14:textId="5995A128" w:rsidR="00FE619A" w:rsidRDefault="00AA0D66" w:rsidP="00FE619A">
      <w:pPr>
        <w:pStyle w:val="Heading3"/>
      </w:pPr>
      <w:bookmarkStart w:id="266" w:name="_Toc454973309"/>
      <w:r>
        <w:t>Service Methods</w:t>
      </w:r>
      <w:bookmarkEnd w:id="266"/>
    </w:p>
    <w:tbl>
      <w:tblPr>
        <w:tblStyle w:val="EYTableStyle"/>
        <w:tblW w:w="4927" w:type="pct"/>
        <w:tblInd w:w="160" w:type="dxa"/>
        <w:tblLayout w:type="fixed"/>
        <w:tblLook w:val="04A0" w:firstRow="1" w:lastRow="0" w:firstColumn="1" w:lastColumn="0" w:noHBand="0" w:noVBand="1"/>
      </w:tblPr>
      <w:tblGrid>
        <w:gridCol w:w="3683"/>
        <w:gridCol w:w="4252"/>
        <w:gridCol w:w="2808"/>
      </w:tblGrid>
      <w:tr w:rsidR="00FB29AD" w:rsidRPr="008E3586" w14:paraId="4749AFC8" w14:textId="579FABA5" w:rsidTr="00DD5861">
        <w:trPr>
          <w:cnfStyle w:val="100000000000" w:firstRow="1" w:lastRow="0" w:firstColumn="0" w:lastColumn="0" w:oddVBand="0" w:evenVBand="0" w:oddHBand="0" w:evenHBand="0" w:firstRowFirstColumn="0" w:firstRowLastColumn="0" w:lastRowFirstColumn="0" w:lastRowLastColumn="0"/>
        </w:trPr>
        <w:tc>
          <w:tcPr>
            <w:tcW w:w="1714" w:type="pct"/>
            <w:hideMark/>
          </w:tcPr>
          <w:p w14:paraId="75A8F143" w14:textId="5E352179" w:rsidR="00FB29AD" w:rsidRPr="008E3586" w:rsidRDefault="00FB29AD" w:rsidP="00563F41">
            <w:r>
              <w:t>Service methods</w:t>
            </w:r>
          </w:p>
        </w:tc>
        <w:tc>
          <w:tcPr>
            <w:tcW w:w="1979" w:type="pct"/>
            <w:hideMark/>
          </w:tcPr>
          <w:p w14:paraId="6D3C8F13" w14:textId="693197CD" w:rsidR="00FB29AD" w:rsidRPr="008E3586" w:rsidRDefault="007B3372" w:rsidP="00260423">
            <w:r>
              <w:t>P</w:t>
            </w:r>
            <w:r w:rsidR="00FB29AD">
              <w:t>arameters</w:t>
            </w:r>
          </w:p>
        </w:tc>
        <w:tc>
          <w:tcPr>
            <w:tcW w:w="1307" w:type="pct"/>
          </w:tcPr>
          <w:p w14:paraId="2388CD88" w14:textId="6A9522E0" w:rsidR="00FB29AD" w:rsidRDefault="007724D0" w:rsidP="00260423">
            <w:r>
              <w:t>Returns</w:t>
            </w:r>
          </w:p>
        </w:tc>
      </w:tr>
      <w:tr w:rsidR="00F013EA" w:rsidRPr="00E907CD" w14:paraId="6FEC4D5F" w14:textId="5241A628" w:rsidTr="003D4CB7">
        <w:tc>
          <w:tcPr>
            <w:tcW w:w="1714" w:type="pct"/>
            <w:vAlign w:val="bottom"/>
          </w:tcPr>
          <w:p w14:paraId="70E96A70" w14:textId="060E1D2B" w:rsidR="00F013EA" w:rsidRPr="00F206FB" w:rsidRDefault="00F013EA" w:rsidP="00260423">
            <w:pPr>
              <w:pStyle w:val="EYBodyText"/>
            </w:pPr>
            <w:proofErr w:type="spellStart"/>
            <w:r>
              <w:rPr>
                <w:rFonts w:ascii="Calibri" w:hAnsi="Calibri" w:cs="Calibri"/>
                <w:color w:val="000000"/>
                <w:sz w:val="22"/>
                <w:szCs w:val="22"/>
              </w:rPr>
              <w:t>RegisterRider</w:t>
            </w:r>
            <w:proofErr w:type="spellEnd"/>
            <w:r>
              <w:rPr>
                <w:rFonts w:ascii="Calibri" w:hAnsi="Calibri" w:cs="Calibri"/>
                <w:color w:val="000000"/>
                <w:sz w:val="22"/>
                <w:szCs w:val="22"/>
              </w:rPr>
              <w:t xml:space="preserve"> </w:t>
            </w:r>
          </w:p>
        </w:tc>
        <w:tc>
          <w:tcPr>
            <w:tcW w:w="1979" w:type="pct"/>
            <w:vAlign w:val="bottom"/>
          </w:tcPr>
          <w:p w14:paraId="51AEC3F6" w14:textId="2F8272D8" w:rsidR="00F013EA" w:rsidRDefault="00F013EA" w:rsidP="00260423">
            <w:pPr>
              <w:rPr>
                <w:rFonts w:ascii="Calibri" w:hAnsi="Calibri" w:cs="Calibri"/>
                <w:color w:val="000000"/>
                <w:sz w:val="22"/>
                <w:szCs w:val="22"/>
              </w:rPr>
            </w:pPr>
            <w:r>
              <w:rPr>
                <w:rFonts w:ascii="Calibri" w:hAnsi="Calibri" w:cs="Calibri"/>
                <w:color w:val="000000"/>
                <w:sz w:val="22"/>
                <w:szCs w:val="22"/>
              </w:rPr>
              <w:t>FirstName,LastName,Email,Password,Address1,Address2,Phone</w:t>
            </w:r>
            <w:ins w:id="267" w:author="Santhosh Joseph" w:date="2016-06-27T22:34:00Z">
              <w:r w:rsidR="008A35A6">
                <w:rPr>
                  <w:rFonts w:ascii="Calibri" w:hAnsi="Calibri" w:cs="Calibri"/>
                  <w:color w:val="000000"/>
                  <w:sz w:val="22"/>
                  <w:szCs w:val="22"/>
                </w:rPr>
                <w:t>,DeviceId,DeviceType,</w:t>
              </w:r>
            </w:ins>
          </w:p>
          <w:p w14:paraId="45A54246" w14:textId="7D4E6414" w:rsidR="00267D7E" w:rsidRPr="00E907CD" w:rsidRDefault="000A3F0F" w:rsidP="00260423">
            <w:pPr>
              <w:rPr>
                <w:sz w:val="20"/>
              </w:rPr>
            </w:pPr>
            <w:proofErr w:type="spellStart"/>
            <w:r w:rsidRPr="000A3F0F">
              <w:rPr>
                <w:sz w:val="20"/>
              </w:rPr>
              <w:t>CardType</w:t>
            </w:r>
            <w:proofErr w:type="spellEnd"/>
            <w:r w:rsidRPr="000A3F0F">
              <w:rPr>
                <w:sz w:val="20"/>
              </w:rPr>
              <w:t>(C/D)</w:t>
            </w:r>
            <w:r>
              <w:rPr>
                <w:sz w:val="20"/>
              </w:rPr>
              <w:t>,</w:t>
            </w:r>
            <w:r>
              <w:t xml:space="preserve"> </w:t>
            </w:r>
            <w:proofErr w:type="spellStart"/>
            <w:r w:rsidRPr="000A3F0F">
              <w:rPr>
                <w:sz w:val="20"/>
              </w:rPr>
              <w:t>CardProvider</w:t>
            </w:r>
            <w:proofErr w:type="spellEnd"/>
            <w:r w:rsidRPr="000A3F0F">
              <w:rPr>
                <w:sz w:val="20"/>
              </w:rPr>
              <w:t>(M/V)</w:t>
            </w:r>
            <w:r>
              <w:rPr>
                <w:sz w:val="20"/>
              </w:rPr>
              <w:t>,</w:t>
            </w:r>
            <w:r>
              <w:t xml:space="preserve"> </w:t>
            </w:r>
            <w:proofErr w:type="spellStart"/>
            <w:r w:rsidRPr="000A3F0F">
              <w:rPr>
                <w:sz w:val="20"/>
              </w:rPr>
              <w:t>CardToken</w:t>
            </w:r>
            <w:proofErr w:type="spellEnd"/>
          </w:p>
        </w:tc>
        <w:tc>
          <w:tcPr>
            <w:tcW w:w="1307" w:type="pct"/>
          </w:tcPr>
          <w:p w14:paraId="7C5480D0" w14:textId="77777777" w:rsidR="00263C46" w:rsidRPr="00263C46" w:rsidRDefault="00472F37" w:rsidP="00263C46">
            <w:pPr>
              <w:pStyle w:val="HTMLPreformatted"/>
              <w:rPr>
                <w:ins w:id="268" w:author="Santhosh Joseph" w:date="2016-06-28T16:55:00Z"/>
                <w:color w:val="000000"/>
                <w:lang w:val="en-IN" w:eastAsia="en-IN"/>
              </w:rPr>
            </w:pPr>
            <w:r>
              <w:t>S/F</w:t>
            </w:r>
            <w:ins w:id="269" w:author="Santhosh Joseph" w:date="2016-06-28T16:55:00Z">
              <w:r w:rsidR="00263C46">
                <w:t xml:space="preserve"> </w:t>
              </w:r>
              <w:proofErr w:type="spellStart"/>
              <w:r w:rsidR="00263C46">
                <w:t>Eg</w:t>
              </w:r>
              <w:proofErr w:type="spellEnd"/>
              <w:r w:rsidR="00263C46">
                <w:t xml:space="preserve"> </w:t>
              </w:r>
              <w:r w:rsidR="00263C46" w:rsidRPr="00263C46">
                <w:rPr>
                  <w:color w:val="000000"/>
                  <w:lang w:val="en-IN" w:eastAsia="en-IN"/>
                </w:rPr>
                <w:t>{"</w:t>
              </w:r>
              <w:proofErr w:type="spellStart"/>
              <w:r w:rsidR="00263C46" w:rsidRPr="00263C46">
                <w:rPr>
                  <w:color w:val="000000"/>
                  <w:lang w:val="en-IN" w:eastAsia="en-IN"/>
                </w:rPr>
                <w:t>status":"S","info":"Registration</w:t>
              </w:r>
              <w:proofErr w:type="spellEnd"/>
              <w:r w:rsidR="00263C46" w:rsidRPr="00263C46">
                <w:rPr>
                  <w:color w:val="000000"/>
                  <w:lang w:val="en-IN" w:eastAsia="en-IN"/>
                </w:rPr>
                <w:t xml:space="preserve"> completed for rider"}</w:t>
              </w:r>
            </w:ins>
          </w:p>
          <w:p w14:paraId="3B903EDF" w14:textId="1A2D54AD" w:rsidR="00F013EA" w:rsidRPr="00E907CD" w:rsidRDefault="00F013EA" w:rsidP="00260423"/>
        </w:tc>
      </w:tr>
      <w:tr w:rsidR="00F013EA" w:rsidRPr="00E907CD" w14:paraId="31A76F68" w14:textId="27C8D1E5" w:rsidTr="003D4CB7">
        <w:tc>
          <w:tcPr>
            <w:tcW w:w="1714" w:type="pct"/>
            <w:vAlign w:val="bottom"/>
          </w:tcPr>
          <w:p w14:paraId="57611C76" w14:textId="6681A494" w:rsidR="00F013EA" w:rsidRPr="00474F3B" w:rsidRDefault="00F013EA" w:rsidP="00260423">
            <w:proofErr w:type="spellStart"/>
            <w:r>
              <w:rPr>
                <w:rFonts w:ascii="Calibri" w:hAnsi="Calibri" w:cs="Calibri"/>
                <w:color w:val="000000"/>
                <w:sz w:val="22"/>
                <w:szCs w:val="22"/>
              </w:rPr>
              <w:t>RegisterDriver</w:t>
            </w:r>
            <w:proofErr w:type="spellEnd"/>
            <w:r>
              <w:rPr>
                <w:rFonts w:ascii="Calibri" w:hAnsi="Calibri" w:cs="Calibri"/>
                <w:color w:val="000000"/>
                <w:sz w:val="22"/>
                <w:szCs w:val="22"/>
              </w:rPr>
              <w:t xml:space="preserve"> </w:t>
            </w:r>
          </w:p>
        </w:tc>
        <w:tc>
          <w:tcPr>
            <w:tcW w:w="1979" w:type="pct"/>
            <w:vAlign w:val="bottom"/>
          </w:tcPr>
          <w:p w14:paraId="184131A1" w14:textId="532714FE" w:rsidR="00F013EA" w:rsidRDefault="00F013EA" w:rsidP="00260423">
            <w:pPr>
              <w:rPr>
                <w:rFonts w:ascii="Calibri" w:hAnsi="Calibri" w:cs="Calibri"/>
                <w:color w:val="000000"/>
                <w:sz w:val="22"/>
                <w:szCs w:val="22"/>
              </w:rPr>
            </w:pPr>
            <w:r>
              <w:rPr>
                <w:rFonts w:ascii="Calibri" w:hAnsi="Calibri" w:cs="Calibri"/>
                <w:color w:val="000000"/>
                <w:sz w:val="22"/>
                <w:szCs w:val="22"/>
              </w:rPr>
              <w:t>FirstName,LastName,Email,Password,Address1,Address2,Phone</w:t>
            </w:r>
            <w:ins w:id="270" w:author="Santhosh Joseph" w:date="2016-06-27T22:34:00Z">
              <w:r w:rsidR="00C97649">
                <w:rPr>
                  <w:rFonts w:ascii="Calibri" w:hAnsi="Calibri" w:cs="Calibri"/>
                  <w:color w:val="000000"/>
                  <w:sz w:val="22"/>
                  <w:szCs w:val="22"/>
                </w:rPr>
                <w:t xml:space="preserve"> ,</w:t>
              </w:r>
              <w:proofErr w:type="spellStart"/>
              <w:r w:rsidR="00C97649">
                <w:rPr>
                  <w:rFonts w:ascii="Calibri" w:hAnsi="Calibri" w:cs="Calibri"/>
                  <w:color w:val="000000"/>
                  <w:sz w:val="22"/>
                  <w:szCs w:val="22"/>
                </w:rPr>
                <w:t>DeviceId,DeviceType</w:t>
              </w:r>
              <w:proofErr w:type="spellEnd"/>
              <w:r w:rsidR="00C97649">
                <w:rPr>
                  <w:rFonts w:ascii="Calibri" w:hAnsi="Calibri" w:cs="Calibri"/>
                  <w:color w:val="000000"/>
                  <w:sz w:val="22"/>
                  <w:szCs w:val="22"/>
                </w:rPr>
                <w:t>,</w:t>
              </w:r>
            </w:ins>
          </w:p>
          <w:p w14:paraId="13CB17DC" w14:textId="0724943E" w:rsidR="00BA6398" w:rsidRPr="00393926" w:rsidRDefault="00393926" w:rsidP="00260423">
            <w:pPr>
              <w:rPr>
                <w:rFonts w:ascii="Calibri" w:hAnsi="Calibri" w:cs="Calibri"/>
                <w:color w:val="000000"/>
                <w:sz w:val="22"/>
                <w:szCs w:val="22"/>
              </w:rPr>
            </w:pPr>
            <w:proofErr w:type="spellStart"/>
            <w:r>
              <w:rPr>
                <w:rFonts w:ascii="Calibri" w:hAnsi="Calibri" w:cs="Calibri"/>
                <w:color w:val="000000"/>
                <w:sz w:val="22"/>
                <w:szCs w:val="22"/>
              </w:rPr>
              <w:t>InsCompany,</w:t>
            </w:r>
            <w:r w:rsidR="00B36A3E">
              <w:rPr>
                <w:rFonts w:ascii="Calibri" w:hAnsi="Calibri" w:cs="Calibri"/>
                <w:color w:val="000000"/>
                <w:sz w:val="22"/>
                <w:szCs w:val="22"/>
              </w:rPr>
              <w:t>Ins</w:t>
            </w:r>
            <w:r>
              <w:rPr>
                <w:rFonts w:ascii="Calibri" w:hAnsi="Calibri" w:cs="Calibri"/>
                <w:color w:val="000000"/>
                <w:sz w:val="22"/>
                <w:szCs w:val="22"/>
              </w:rPr>
              <w:t>PolicyNumber,</w:t>
            </w:r>
            <w:r w:rsidR="00B36A3E">
              <w:rPr>
                <w:rFonts w:ascii="Calibri" w:hAnsi="Calibri" w:cs="Calibri"/>
                <w:color w:val="000000"/>
                <w:sz w:val="22"/>
                <w:szCs w:val="22"/>
              </w:rPr>
              <w:t>Ins</w:t>
            </w:r>
            <w:r>
              <w:rPr>
                <w:rFonts w:ascii="Calibri" w:hAnsi="Calibri" w:cs="Calibri"/>
                <w:color w:val="000000"/>
                <w:sz w:val="22"/>
                <w:szCs w:val="22"/>
              </w:rPr>
              <w:t>ValidFrom,</w:t>
            </w:r>
            <w:r w:rsidR="00B36A3E">
              <w:rPr>
                <w:rFonts w:ascii="Calibri" w:hAnsi="Calibri" w:cs="Calibri"/>
                <w:color w:val="000000"/>
                <w:sz w:val="22"/>
                <w:szCs w:val="22"/>
              </w:rPr>
              <w:t>Ins</w:t>
            </w:r>
            <w:r>
              <w:rPr>
                <w:rFonts w:ascii="Calibri" w:hAnsi="Calibri" w:cs="Calibri"/>
                <w:color w:val="000000"/>
                <w:sz w:val="22"/>
                <w:szCs w:val="22"/>
              </w:rPr>
              <w:t>ExpDate</w:t>
            </w:r>
            <w:proofErr w:type="spellEnd"/>
            <w:r>
              <w:rPr>
                <w:rFonts w:ascii="Calibri" w:hAnsi="Calibri" w:cs="Calibri"/>
                <w:color w:val="000000"/>
                <w:sz w:val="22"/>
                <w:szCs w:val="22"/>
              </w:rPr>
              <w:t>,</w:t>
            </w:r>
            <w:r w:rsidR="00BA6398">
              <w:t xml:space="preserve"> </w:t>
            </w:r>
            <w:proofErr w:type="spellStart"/>
            <w:r w:rsidR="00BA6398" w:rsidRPr="00BA6398">
              <w:rPr>
                <w:rFonts w:ascii="Calibri" w:hAnsi="Calibri" w:cs="Calibri"/>
                <w:color w:val="000000"/>
                <w:sz w:val="22"/>
                <w:szCs w:val="22"/>
              </w:rPr>
              <w:t>licNumber,</w:t>
            </w:r>
            <w:r w:rsidR="00B36A3E">
              <w:rPr>
                <w:rFonts w:ascii="Calibri" w:hAnsi="Calibri" w:cs="Calibri"/>
                <w:color w:val="000000"/>
                <w:sz w:val="22"/>
                <w:szCs w:val="22"/>
              </w:rPr>
              <w:t>lic</w:t>
            </w:r>
            <w:r w:rsidR="00BA6398" w:rsidRPr="00BA6398">
              <w:rPr>
                <w:rFonts w:ascii="Calibri" w:hAnsi="Calibri" w:cs="Calibri"/>
                <w:color w:val="000000"/>
                <w:sz w:val="22"/>
                <w:szCs w:val="22"/>
              </w:rPr>
              <w:t>StateIssued,</w:t>
            </w:r>
            <w:r w:rsidR="00B36A3E">
              <w:rPr>
                <w:rFonts w:ascii="Calibri" w:hAnsi="Calibri" w:cs="Calibri"/>
                <w:color w:val="000000"/>
                <w:sz w:val="22"/>
                <w:szCs w:val="22"/>
              </w:rPr>
              <w:t>lic</w:t>
            </w:r>
            <w:r w:rsidR="00BA6398" w:rsidRPr="00BA6398">
              <w:rPr>
                <w:rFonts w:ascii="Calibri" w:hAnsi="Calibri" w:cs="Calibri"/>
                <w:color w:val="000000"/>
                <w:sz w:val="22"/>
                <w:szCs w:val="22"/>
              </w:rPr>
              <w:t>DateIssued,</w:t>
            </w:r>
            <w:r w:rsidR="00B36A3E">
              <w:rPr>
                <w:rFonts w:ascii="Calibri" w:hAnsi="Calibri" w:cs="Calibri"/>
                <w:color w:val="000000"/>
                <w:sz w:val="22"/>
                <w:szCs w:val="22"/>
              </w:rPr>
              <w:t>lic</w:t>
            </w:r>
            <w:r w:rsidR="00BA6398" w:rsidRPr="00BA6398">
              <w:rPr>
                <w:rFonts w:ascii="Calibri" w:hAnsi="Calibri" w:cs="Calibri"/>
                <w:color w:val="000000"/>
                <w:sz w:val="22"/>
                <w:szCs w:val="22"/>
              </w:rPr>
              <w:t>ExpDate</w:t>
            </w:r>
            <w:proofErr w:type="spellEnd"/>
            <w:r w:rsidR="00BA6398">
              <w:rPr>
                <w:rFonts w:ascii="Calibri" w:hAnsi="Calibri" w:cs="Calibri"/>
                <w:color w:val="000000"/>
                <w:sz w:val="22"/>
                <w:szCs w:val="22"/>
              </w:rPr>
              <w:t>,</w:t>
            </w:r>
            <w:r w:rsidR="00BA6398">
              <w:t xml:space="preserve"> </w:t>
            </w:r>
            <w:proofErr w:type="spellStart"/>
            <w:r w:rsidR="00BA6398" w:rsidRPr="00BA6398">
              <w:rPr>
                <w:rFonts w:ascii="Calibri" w:hAnsi="Calibri" w:cs="Calibri"/>
                <w:color w:val="000000"/>
                <w:sz w:val="22"/>
                <w:szCs w:val="22"/>
              </w:rPr>
              <w:t>VehicleModel,</w:t>
            </w:r>
            <w:r w:rsidR="00B36A3E">
              <w:rPr>
                <w:rFonts w:ascii="Calibri" w:hAnsi="Calibri" w:cs="Calibri"/>
                <w:color w:val="000000"/>
                <w:sz w:val="22"/>
                <w:szCs w:val="22"/>
              </w:rPr>
              <w:t>V</w:t>
            </w:r>
            <w:r w:rsidR="00BA6398" w:rsidRPr="00BA6398">
              <w:rPr>
                <w:rFonts w:ascii="Calibri" w:hAnsi="Calibri" w:cs="Calibri"/>
                <w:color w:val="000000"/>
                <w:sz w:val="22"/>
                <w:szCs w:val="22"/>
              </w:rPr>
              <w:t>Make,</w:t>
            </w:r>
            <w:r w:rsidR="00B36A3E">
              <w:rPr>
                <w:rFonts w:ascii="Calibri" w:hAnsi="Calibri" w:cs="Calibri"/>
                <w:color w:val="000000"/>
                <w:sz w:val="22"/>
                <w:szCs w:val="22"/>
              </w:rPr>
              <w:t>V</w:t>
            </w:r>
            <w:r w:rsidR="00BA6398" w:rsidRPr="00BA6398">
              <w:rPr>
                <w:rFonts w:ascii="Calibri" w:hAnsi="Calibri" w:cs="Calibri"/>
                <w:color w:val="000000"/>
                <w:sz w:val="22"/>
                <w:szCs w:val="22"/>
              </w:rPr>
              <w:t>Color,</w:t>
            </w:r>
            <w:r w:rsidR="00B36A3E">
              <w:rPr>
                <w:rFonts w:ascii="Calibri" w:hAnsi="Calibri" w:cs="Calibri"/>
                <w:color w:val="000000"/>
                <w:sz w:val="22"/>
                <w:szCs w:val="22"/>
              </w:rPr>
              <w:t>V</w:t>
            </w:r>
            <w:r w:rsidR="00BA6398" w:rsidRPr="00BA6398">
              <w:rPr>
                <w:rFonts w:ascii="Calibri" w:hAnsi="Calibri" w:cs="Calibri"/>
                <w:color w:val="000000"/>
                <w:sz w:val="22"/>
                <w:szCs w:val="22"/>
              </w:rPr>
              <w:t>Year</w:t>
            </w:r>
            <w:proofErr w:type="spellEnd"/>
            <w:r w:rsidR="00BA6398">
              <w:rPr>
                <w:rFonts w:ascii="Calibri" w:hAnsi="Calibri" w:cs="Calibri"/>
                <w:color w:val="000000"/>
                <w:sz w:val="22"/>
                <w:szCs w:val="22"/>
              </w:rPr>
              <w:t>,</w:t>
            </w:r>
          </w:p>
          <w:p w14:paraId="3EED161F" w14:textId="11E8C548" w:rsidR="00BA6398" w:rsidRDefault="00BA6398" w:rsidP="00BA6398">
            <w:pPr>
              <w:rPr>
                <w:rFonts w:ascii="Calibri" w:hAnsi="Calibri" w:cs="Calibri"/>
                <w:color w:val="000000"/>
                <w:sz w:val="22"/>
                <w:szCs w:val="22"/>
              </w:rPr>
            </w:pPr>
            <w:proofErr w:type="spellStart"/>
            <w:r>
              <w:rPr>
                <w:rFonts w:ascii="Calibri" w:hAnsi="Calibri" w:cs="Calibri"/>
                <w:color w:val="000000"/>
                <w:sz w:val="22"/>
                <w:szCs w:val="22"/>
              </w:rPr>
              <w:t>VehicleNumber,</w:t>
            </w:r>
            <w:r w:rsidR="00B36A3E">
              <w:rPr>
                <w:rFonts w:ascii="Calibri" w:hAnsi="Calibri" w:cs="Calibri"/>
                <w:color w:val="000000"/>
                <w:sz w:val="22"/>
                <w:szCs w:val="22"/>
              </w:rPr>
              <w:t>V</w:t>
            </w:r>
            <w:r>
              <w:rPr>
                <w:rFonts w:ascii="Calibri" w:hAnsi="Calibri" w:cs="Calibri"/>
                <w:color w:val="000000"/>
                <w:sz w:val="22"/>
                <w:szCs w:val="22"/>
              </w:rPr>
              <w:t>RegState,</w:t>
            </w:r>
            <w:r w:rsidR="00B36A3E">
              <w:rPr>
                <w:rFonts w:ascii="Calibri" w:hAnsi="Calibri" w:cs="Calibri"/>
                <w:color w:val="000000"/>
                <w:sz w:val="22"/>
                <w:szCs w:val="22"/>
              </w:rPr>
              <w:t>V</w:t>
            </w:r>
            <w:r>
              <w:rPr>
                <w:rFonts w:ascii="Calibri" w:hAnsi="Calibri" w:cs="Calibri"/>
                <w:color w:val="000000"/>
                <w:sz w:val="22"/>
                <w:szCs w:val="22"/>
              </w:rPr>
              <w:t>DateRegistered,</w:t>
            </w:r>
            <w:r w:rsidR="00B36A3E">
              <w:rPr>
                <w:rFonts w:ascii="Calibri" w:hAnsi="Calibri" w:cs="Calibri"/>
                <w:color w:val="000000"/>
                <w:sz w:val="22"/>
                <w:szCs w:val="22"/>
              </w:rPr>
              <w:lastRenderedPageBreak/>
              <w:t>V</w:t>
            </w:r>
            <w:r>
              <w:rPr>
                <w:rFonts w:ascii="Calibri" w:hAnsi="Calibri" w:cs="Calibri"/>
                <w:color w:val="000000"/>
                <w:sz w:val="22"/>
                <w:szCs w:val="22"/>
              </w:rPr>
              <w:t>ExpDate</w:t>
            </w:r>
            <w:proofErr w:type="spellEnd"/>
          </w:p>
          <w:p w14:paraId="438DCABC" w14:textId="4DE636A4" w:rsidR="00393926" w:rsidRPr="00393926" w:rsidRDefault="00393926" w:rsidP="00260423">
            <w:pPr>
              <w:rPr>
                <w:rFonts w:ascii="Calibri" w:hAnsi="Calibri" w:cs="Calibri"/>
                <w:color w:val="000000"/>
                <w:sz w:val="22"/>
                <w:szCs w:val="22"/>
              </w:rPr>
            </w:pPr>
          </w:p>
        </w:tc>
        <w:tc>
          <w:tcPr>
            <w:tcW w:w="1307" w:type="pct"/>
          </w:tcPr>
          <w:p w14:paraId="50AFCAB5" w14:textId="77777777" w:rsidR="00F013EA" w:rsidRDefault="008E43F5" w:rsidP="00260423">
            <w:pPr>
              <w:rPr>
                <w:ins w:id="271" w:author="Santhosh Joseph" w:date="2016-06-28T16:55:00Z"/>
              </w:rPr>
            </w:pPr>
            <w:r>
              <w:lastRenderedPageBreak/>
              <w:t>S/F</w:t>
            </w:r>
          </w:p>
          <w:p w14:paraId="59A40876" w14:textId="16631007" w:rsidR="00245053" w:rsidRPr="00245053" w:rsidRDefault="00245053" w:rsidP="002450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overflowPunct/>
              <w:autoSpaceDE/>
              <w:autoSpaceDN/>
              <w:adjustRightInd/>
              <w:spacing w:after="0"/>
              <w:textAlignment w:val="auto"/>
              <w:rPr>
                <w:ins w:id="272" w:author="Santhosh Joseph" w:date="2016-06-28T16:55:00Z"/>
                <w:rFonts w:ascii="Courier New" w:hAnsi="Courier New" w:cs="Courier New"/>
                <w:color w:val="000000"/>
                <w:lang w:val="en-IN" w:eastAsia="en-IN"/>
              </w:rPr>
            </w:pPr>
            <w:ins w:id="273" w:author="Santhosh Joseph" w:date="2016-06-28T16:55:00Z">
              <w:r w:rsidRPr="00245053">
                <w:rPr>
                  <w:rFonts w:ascii="Courier New" w:hAnsi="Courier New" w:cs="Courier New"/>
                  <w:color w:val="000000"/>
                  <w:lang w:val="en-IN" w:eastAsia="en-IN"/>
                </w:rPr>
                <w:t>{"</w:t>
              </w:r>
              <w:proofErr w:type="spellStart"/>
              <w:r w:rsidRPr="00245053">
                <w:rPr>
                  <w:rFonts w:ascii="Courier New" w:hAnsi="Courier New" w:cs="Courier New"/>
                  <w:color w:val="000000"/>
                  <w:lang w:val="en-IN" w:eastAsia="en-IN"/>
                </w:rPr>
                <w:t>status":"S","info":"Registration</w:t>
              </w:r>
              <w:proofErr w:type="spellEnd"/>
              <w:r w:rsidRPr="00245053">
                <w:rPr>
                  <w:rFonts w:ascii="Courier New" w:hAnsi="Courier New" w:cs="Courier New"/>
                  <w:color w:val="000000"/>
                  <w:lang w:val="en-IN" w:eastAsia="en-IN"/>
                </w:rPr>
                <w:t xml:space="preserve"> completed for </w:t>
              </w:r>
              <w:r>
                <w:rPr>
                  <w:rFonts w:ascii="Courier New" w:hAnsi="Courier New" w:cs="Courier New"/>
                  <w:color w:val="000000"/>
                  <w:lang w:val="en-IN" w:eastAsia="en-IN"/>
                </w:rPr>
                <w:t>Driver</w:t>
              </w:r>
              <w:r w:rsidRPr="00245053">
                <w:rPr>
                  <w:rFonts w:ascii="Courier New" w:hAnsi="Courier New" w:cs="Courier New"/>
                  <w:color w:val="000000"/>
                  <w:lang w:val="en-IN" w:eastAsia="en-IN"/>
                </w:rPr>
                <w:t>"}</w:t>
              </w:r>
            </w:ins>
          </w:p>
          <w:p w14:paraId="5E2912B6" w14:textId="416F4E91" w:rsidR="00245053" w:rsidRPr="00E907CD" w:rsidRDefault="00245053" w:rsidP="00260423"/>
        </w:tc>
      </w:tr>
      <w:tr w:rsidR="00F013EA" w:rsidRPr="00E907CD" w14:paraId="70CC49EE" w14:textId="68BFA5C2" w:rsidTr="003D4CB7">
        <w:tc>
          <w:tcPr>
            <w:tcW w:w="1714" w:type="pct"/>
            <w:vAlign w:val="bottom"/>
          </w:tcPr>
          <w:p w14:paraId="14A1B290" w14:textId="1693B72E" w:rsidR="00F013EA" w:rsidRPr="00474F3B" w:rsidRDefault="00F013EA" w:rsidP="00260423">
            <w:proofErr w:type="spellStart"/>
            <w:r>
              <w:rPr>
                <w:rFonts w:ascii="Calibri" w:hAnsi="Calibri" w:cs="Calibri"/>
                <w:color w:val="000000"/>
                <w:sz w:val="22"/>
                <w:szCs w:val="22"/>
              </w:rPr>
              <w:lastRenderedPageBreak/>
              <w:t>LoginRider</w:t>
            </w:r>
            <w:proofErr w:type="spellEnd"/>
          </w:p>
        </w:tc>
        <w:tc>
          <w:tcPr>
            <w:tcW w:w="1979" w:type="pct"/>
            <w:vAlign w:val="bottom"/>
          </w:tcPr>
          <w:p w14:paraId="1A4C00ED" w14:textId="320DC98F" w:rsidR="00F013EA" w:rsidRPr="00E907CD" w:rsidRDefault="00F013EA" w:rsidP="00260423">
            <w:del w:id="274" w:author="Santhosh Joseph" w:date="2016-06-28T17:09:00Z">
              <w:r w:rsidDel="006C21EF">
                <w:rPr>
                  <w:rFonts w:ascii="Calibri" w:hAnsi="Calibri" w:cs="Calibri"/>
                  <w:color w:val="000000"/>
                  <w:sz w:val="22"/>
                  <w:szCs w:val="22"/>
                </w:rPr>
                <w:delText>Email</w:delText>
              </w:r>
            </w:del>
            <w:proofErr w:type="spellStart"/>
            <w:ins w:id="275" w:author="Santhosh Joseph" w:date="2016-06-28T17:09:00Z">
              <w:r w:rsidR="006C21EF">
                <w:rPr>
                  <w:rFonts w:ascii="Calibri" w:hAnsi="Calibri" w:cs="Calibri"/>
                  <w:color w:val="000000"/>
                  <w:sz w:val="22"/>
                  <w:szCs w:val="22"/>
                </w:rPr>
                <w:t>mobilenumber</w:t>
              </w:r>
            </w:ins>
            <w:r>
              <w:rPr>
                <w:rFonts w:ascii="Calibri" w:hAnsi="Calibri" w:cs="Calibri"/>
                <w:color w:val="000000"/>
                <w:sz w:val="22"/>
                <w:szCs w:val="22"/>
              </w:rPr>
              <w:t>,Password</w:t>
            </w:r>
            <w:proofErr w:type="spellEnd"/>
          </w:p>
        </w:tc>
        <w:tc>
          <w:tcPr>
            <w:tcW w:w="1307" w:type="pct"/>
          </w:tcPr>
          <w:p w14:paraId="68C14531" w14:textId="77777777" w:rsidR="00F013EA" w:rsidRDefault="00272BD2" w:rsidP="00260423">
            <w:pPr>
              <w:rPr>
                <w:ins w:id="276" w:author="Santhosh Joseph" w:date="2016-06-28T17:09:00Z"/>
              </w:rPr>
            </w:pPr>
            <w:r>
              <w:t>S/F</w:t>
            </w:r>
          </w:p>
          <w:p w14:paraId="598849D5" w14:textId="6BD467C9" w:rsidR="00FE5B60" w:rsidRPr="00245053" w:rsidRDefault="00FE5B60" w:rsidP="00FE5B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overflowPunct/>
              <w:autoSpaceDE/>
              <w:autoSpaceDN/>
              <w:adjustRightInd/>
              <w:spacing w:after="0"/>
              <w:textAlignment w:val="auto"/>
              <w:rPr>
                <w:ins w:id="277" w:author="Santhosh Joseph" w:date="2016-06-28T17:09:00Z"/>
                <w:rFonts w:ascii="Courier New" w:hAnsi="Courier New" w:cs="Courier New"/>
                <w:color w:val="000000"/>
                <w:lang w:val="en-IN" w:eastAsia="en-IN"/>
              </w:rPr>
            </w:pPr>
            <w:ins w:id="278" w:author="Santhosh Joseph" w:date="2016-06-28T17:09:00Z">
              <w:r w:rsidRPr="00245053">
                <w:rPr>
                  <w:rFonts w:ascii="Courier New" w:hAnsi="Courier New" w:cs="Courier New"/>
                  <w:color w:val="000000"/>
                  <w:lang w:val="en-IN" w:eastAsia="en-IN"/>
                </w:rPr>
                <w:t>{"</w:t>
              </w:r>
              <w:proofErr w:type="spellStart"/>
              <w:r w:rsidRPr="00245053">
                <w:rPr>
                  <w:rFonts w:ascii="Courier New" w:hAnsi="Courier New" w:cs="Courier New"/>
                  <w:color w:val="000000"/>
                  <w:lang w:val="en-IN" w:eastAsia="en-IN"/>
                </w:rPr>
                <w:t>status":"</w:t>
              </w:r>
              <w:r>
                <w:rPr>
                  <w:rFonts w:ascii="Courier New" w:hAnsi="Courier New" w:cs="Courier New"/>
                  <w:color w:val="000000"/>
                  <w:lang w:val="en-IN" w:eastAsia="en-IN"/>
                </w:rPr>
                <w:t>F</w:t>
              </w:r>
              <w:r w:rsidRPr="00245053">
                <w:rPr>
                  <w:rFonts w:ascii="Courier New" w:hAnsi="Courier New" w:cs="Courier New"/>
                  <w:color w:val="000000"/>
                  <w:lang w:val="en-IN" w:eastAsia="en-IN"/>
                </w:rPr>
                <w:t>","info":"</w:t>
              </w:r>
              <w:r w:rsidR="00A86AF3">
                <w:rPr>
                  <w:rFonts w:ascii="Courier New" w:hAnsi="Courier New" w:cs="Courier New"/>
                  <w:color w:val="000000"/>
                  <w:lang w:val="en-IN" w:eastAsia="en-IN"/>
                </w:rPr>
                <w:t>Login</w:t>
              </w:r>
              <w:proofErr w:type="spellEnd"/>
              <w:r w:rsidR="00A86AF3">
                <w:rPr>
                  <w:rFonts w:ascii="Courier New" w:hAnsi="Courier New" w:cs="Courier New"/>
                  <w:color w:val="000000"/>
                  <w:lang w:val="en-IN" w:eastAsia="en-IN"/>
                </w:rPr>
                <w:t xml:space="preserve"> </w:t>
              </w:r>
              <w:proofErr w:type="spellStart"/>
              <w:r w:rsidR="00A86AF3">
                <w:rPr>
                  <w:rFonts w:ascii="Courier New" w:hAnsi="Courier New" w:cs="Courier New"/>
                  <w:color w:val="000000"/>
                  <w:lang w:val="en-IN" w:eastAsia="en-IN"/>
                </w:rPr>
                <w:t>Failes</w:t>
              </w:r>
              <w:proofErr w:type="spellEnd"/>
              <w:r w:rsidR="00A86AF3">
                <w:rPr>
                  <w:rFonts w:ascii="Courier New" w:hAnsi="Courier New" w:cs="Courier New"/>
                  <w:color w:val="000000"/>
                  <w:lang w:val="en-IN" w:eastAsia="en-IN"/>
                </w:rPr>
                <w:t>. Invalid password</w:t>
              </w:r>
              <w:r w:rsidRPr="00245053">
                <w:rPr>
                  <w:rFonts w:ascii="Courier New" w:hAnsi="Courier New" w:cs="Courier New"/>
                  <w:color w:val="000000"/>
                  <w:lang w:val="en-IN" w:eastAsia="en-IN"/>
                </w:rPr>
                <w:t>"}</w:t>
              </w:r>
            </w:ins>
          </w:p>
          <w:p w14:paraId="1B46F4EC" w14:textId="4D7D9B0C" w:rsidR="00FE5B60" w:rsidRPr="00E907CD" w:rsidRDefault="00FE5B60" w:rsidP="00260423"/>
        </w:tc>
      </w:tr>
      <w:tr w:rsidR="00F013EA" w:rsidRPr="00E907CD" w14:paraId="294FB474" w14:textId="0C2EB55D" w:rsidTr="003D4CB7">
        <w:tc>
          <w:tcPr>
            <w:tcW w:w="1714" w:type="pct"/>
            <w:vAlign w:val="bottom"/>
          </w:tcPr>
          <w:p w14:paraId="6FC9CB04" w14:textId="3BE72B64" w:rsidR="00F013EA" w:rsidRPr="00474F3B" w:rsidRDefault="00F013EA" w:rsidP="00260423">
            <w:proofErr w:type="spellStart"/>
            <w:r>
              <w:rPr>
                <w:rFonts w:ascii="Calibri" w:hAnsi="Calibri" w:cs="Calibri"/>
                <w:color w:val="000000"/>
                <w:sz w:val="22"/>
                <w:szCs w:val="22"/>
              </w:rPr>
              <w:t>LoginDriver</w:t>
            </w:r>
            <w:proofErr w:type="spellEnd"/>
          </w:p>
        </w:tc>
        <w:tc>
          <w:tcPr>
            <w:tcW w:w="1979" w:type="pct"/>
            <w:vAlign w:val="bottom"/>
          </w:tcPr>
          <w:p w14:paraId="2B7E5A01" w14:textId="77619122" w:rsidR="00F013EA" w:rsidRPr="00E907CD" w:rsidRDefault="00F013EA" w:rsidP="00260423">
            <w:del w:id="279" w:author="Santhosh Joseph" w:date="2016-06-28T17:10:00Z">
              <w:r w:rsidDel="006C21EF">
                <w:rPr>
                  <w:rFonts w:ascii="Calibri" w:hAnsi="Calibri" w:cs="Calibri"/>
                  <w:color w:val="000000"/>
                  <w:sz w:val="22"/>
                  <w:szCs w:val="22"/>
                </w:rPr>
                <w:delText>Email</w:delText>
              </w:r>
            </w:del>
            <w:proofErr w:type="spellStart"/>
            <w:ins w:id="280" w:author="Santhosh Joseph" w:date="2016-06-28T17:10:00Z">
              <w:r w:rsidR="006C21EF">
                <w:rPr>
                  <w:rFonts w:ascii="Calibri" w:hAnsi="Calibri" w:cs="Calibri"/>
                  <w:color w:val="000000"/>
                  <w:sz w:val="22"/>
                  <w:szCs w:val="22"/>
                </w:rPr>
                <w:t>mobilenumber</w:t>
              </w:r>
            </w:ins>
            <w:r>
              <w:rPr>
                <w:rFonts w:ascii="Calibri" w:hAnsi="Calibri" w:cs="Calibri"/>
                <w:color w:val="000000"/>
                <w:sz w:val="22"/>
                <w:szCs w:val="22"/>
              </w:rPr>
              <w:t>,Password</w:t>
            </w:r>
            <w:proofErr w:type="spellEnd"/>
          </w:p>
        </w:tc>
        <w:tc>
          <w:tcPr>
            <w:tcW w:w="1307" w:type="pct"/>
          </w:tcPr>
          <w:p w14:paraId="76F06A07" w14:textId="66B2066E" w:rsidR="00F013EA" w:rsidRPr="00E907CD" w:rsidRDefault="00272BD2" w:rsidP="00260423">
            <w:r>
              <w:t>S/F</w:t>
            </w:r>
          </w:p>
        </w:tc>
      </w:tr>
      <w:tr w:rsidR="00F013EA" w:rsidRPr="00E907CD" w14:paraId="609C6BBB" w14:textId="0020860F" w:rsidTr="003D4CB7">
        <w:tc>
          <w:tcPr>
            <w:tcW w:w="1714" w:type="pct"/>
            <w:vAlign w:val="bottom"/>
          </w:tcPr>
          <w:p w14:paraId="1BC1BCC7" w14:textId="227FCFF8" w:rsidR="00F013EA" w:rsidRPr="00A60C39" w:rsidRDefault="00F013EA" w:rsidP="00260423">
            <w:pPr>
              <w:rPr>
                <w:rFonts w:ascii="Calibri" w:hAnsi="Calibri" w:cs="Calibri"/>
                <w:color w:val="000000"/>
                <w:sz w:val="22"/>
                <w:szCs w:val="22"/>
              </w:rPr>
            </w:pPr>
            <w:proofErr w:type="spellStart"/>
            <w:r>
              <w:rPr>
                <w:rFonts w:ascii="Calibri" w:hAnsi="Calibri" w:cs="Calibri"/>
                <w:color w:val="000000"/>
                <w:sz w:val="22"/>
                <w:szCs w:val="22"/>
              </w:rPr>
              <w:t>AcceptEULARider</w:t>
            </w:r>
            <w:proofErr w:type="spellEnd"/>
          </w:p>
        </w:tc>
        <w:tc>
          <w:tcPr>
            <w:tcW w:w="1979" w:type="pct"/>
            <w:vAlign w:val="bottom"/>
          </w:tcPr>
          <w:p w14:paraId="7273D417" w14:textId="2ABA334B" w:rsidR="00F013EA" w:rsidRPr="00E907CD" w:rsidRDefault="00F013EA" w:rsidP="00260423">
            <w:proofErr w:type="spellStart"/>
            <w:r>
              <w:rPr>
                <w:rFonts w:ascii="Calibri" w:hAnsi="Calibri" w:cs="Calibri"/>
                <w:color w:val="000000"/>
                <w:sz w:val="22"/>
                <w:szCs w:val="22"/>
              </w:rPr>
              <w:t>id,accptFlag</w:t>
            </w:r>
            <w:proofErr w:type="spellEnd"/>
          </w:p>
        </w:tc>
        <w:tc>
          <w:tcPr>
            <w:tcW w:w="1307" w:type="pct"/>
          </w:tcPr>
          <w:p w14:paraId="7AC39622" w14:textId="23334CF3" w:rsidR="00F013EA" w:rsidRPr="00E907CD" w:rsidRDefault="00C85601" w:rsidP="00260423">
            <w:r>
              <w:t>S/F</w:t>
            </w:r>
          </w:p>
        </w:tc>
      </w:tr>
      <w:tr w:rsidR="00F013EA" w:rsidRPr="00E907CD" w14:paraId="5A886B7D" w14:textId="77777777" w:rsidTr="003D4CB7">
        <w:tc>
          <w:tcPr>
            <w:tcW w:w="1714" w:type="pct"/>
            <w:vAlign w:val="bottom"/>
          </w:tcPr>
          <w:p w14:paraId="2E5D584A" w14:textId="3260602C" w:rsidR="00F013EA" w:rsidRDefault="00F013EA" w:rsidP="00260423">
            <w:pPr>
              <w:rPr>
                <w:rFonts w:ascii="Calibri" w:hAnsi="Calibri" w:cs="Calibri"/>
                <w:color w:val="000000"/>
                <w:sz w:val="22"/>
                <w:szCs w:val="22"/>
              </w:rPr>
            </w:pPr>
            <w:proofErr w:type="spellStart"/>
            <w:r>
              <w:rPr>
                <w:rFonts w:ascii="Calibri" w:hAnsi="Calibri" w:cs="Calibri"/>
                <w:color w:val="000000"/>
                <w:sz w:val="22"/>
                <w:szCs w:val="22"/>
              </w:rPr>
              <w:t>AcceptEULADriver</w:t>
            </w:r>
            <w:proofErr w:type="spellEnd"/>
          </w:p>
        </w:tc>
        <w:tc>
          <w:tcPr>
            <w:tcW w:w="1979" w:type="pct"/>
            <w:vAlign w:val="bottom"/>
          </w:tcPr>
          <w:p w14:paraId="4E10D28B" w14:textId="444E897B" w:rsidR="00F013EA" w:rsidRPr="00E907CD" w:rsidRDefault="00F013EA" w:rsidP="00260423">
            <w:proofErr w:type="spellStart"/>
            <w:r>
              <w:rPr>
                <w:rFonts w:ascii="Calibri" w:hAnsi="Calibri" w:cs="Calibri"/>
                <w:color w:val="000000"/>
                <w:sz w:val="22"/>
                <w:szCs w:val="22"/>
              </w:rPr>
              <w:t>id,accptFlag</w:t>
            </w:r>
            <w:proofErr w:type="spellEnd"/>
          </w:p>
        </w:tc>
        <w:tc>
          <w:tcPr>
            <w:tcW w:w="1307" w:type="pct"/>
          </w:tcPr>
          <w:p w14:paraId="7669F928" w14:textId="021BC047" w:rsidR="00F013EA" w:rsidRPr="00E907CD" w:rsidRDefault="00C85601" w:rsidP="00260423">
            <w:r>
              <w:t>S/F</w:t>
            </w:r>
          </w:p>
        </w:tc>
      </w:tr>
      <w:tr w:rsidR="00F013EA" w:rsidRPr="00E907CD" w14:paraId="386F8BBA" w14:textId="3C638865" w:rsidTr="003D4CB7">
        <w:tc>
          <w:tcPr>
            <w:tcW w:w="1714" w:type="pct"/>
            <w:vAlign w:val="bottom"/>
          </w:tcPr>
          <w:p w14:paraId="0E01CA27" w14:textId="5B14A83F" w:rsidR="00F013EA" w:rsidRPr="00474F3B" w:rsidRDefault="00F013EA" w:rsidP="00260423">
            <w:proofErr w:type="spellStart"/>
            <w:r>
              <w:rPr>
                <w:rFonts w:ascii="Calibri" w:hAnsi="Calibri" w:cs="Calibri"/>
                <w:color w:val="000000"/>
                <w:sz w:val="22"/>
                <w:szCs w:val="22"/>
              </w:rPr>
              <w:t>GetRiderProfile</w:t>
            </w:r>
            <w:proofErr w:type="spellEnd"/>
            <w:r>
              <w:rPr>
                <w:rFonts w:ascii="Calibri" w:hAnsi="Calibri" w:cs="Calibri"/>
                <w:color w:val="000000"/>
                <w:sz w:val="22"/>
                <w:szCs w:val="22"/>
              </w:rPr>
              <w:t xml:space="preserve"> </w:t>
            </w:r>
          </w:p>
        </w:tc>
        <w:tc>
          <w:tcPr>
            <w:tcW w:w="1979" w:type="pct"/>
            <w:vAlign w:val="bottom"/>
          </w:tcPr>
          <w:p w14:paraId="75B4E985" w14:textId="13FD073B" w:rsidR="00F013EA" w:rsidRPr="00E907CD" w:rsidRDefault="00F013EA" w:rsidP="00260423">
            <w:r>
              <w:rPr>
                <w:rFonts w:ascii="Calibri" w:hAnsi="Calibri" w:cs="Calibri"/>
                <w:color w:val="000000"/>
                <w:sz w:val="22"/>
                <w:szCs w:val="22"/>
              </w:rPr>
              <w:t>id</w:t>
            </w:r>
          </w:p>
        </w:tc>
        <w:tc>
          <w:tcPr>
            <w:tcW w:w="1307" w:type="pct"/>
          </w:tcPr>
          <w:p w14:paraId="51745E16" w14:textId="1C979A77" w:rsidR="00F013EA" w:rsidRPr="00E907CD" w:rsidRDefault="005F26F7" w:rsidP="00260423">
            <w:r>
              <w:t>S/F, Rider</w:t>
            </w:r>
            <w:r w:rsidR="00472466">
              <w:t xml:space="preserve"> </w:t>
            </w:r>
            <w:r>
              <w:t>Details</w:t>
            </w:r>
          </w:p>
        </w:tc>
      </w:tr>
      <w:tr w:rsidR="00F013EA" w:rsidRPr="00E907CD" w14:paraId="3378DC3C" w14:textId="784A5232" w:rsidTr="003D4CB7">
        <w:tc>
          <w:tcPr>
            <w:tcW w:w="1714" w:type="pct"/>
            <w:vAlign w:val="bottom"/>
          </w:tcPr>
          <w:p w14:paraId="057FDA01" w14:textId="42874D08" w:rsidR="00F013EA" w:rsidRPr="00474F3B" w:rsidRDefault="00F013EA" w:rsidP="00260423">
            <w:proofErr w:type="spellStart"/>
            <w:r>
              <w:rPr>
                <w:rFonts w:ascii="Calibri" w:hAnsi="Calibri" w:cs="Calibri"/>
                <w:color w:val="000000"/>
                <w:sz w:val="22"/>
                <w:szCs w:val="22"/>
              </w:rPr>
              <w:t>GetDriverProfile</w:t>
            </w:r>
            <w:proofErr w:type="spellEnd"/>
            <w:r>
              <w:rPr>
                <w:rFonts w:ascii="Calibri" w:hAnsi="Calibri" w:cs="Calibri"/>
                <w:color w:val="000000"/>
                <w:sz w:val="22"/>
                <w:szCs w:val="22"/>
              </w:rPr>
              <w:t xml:space="preserve"> </w:t>
            </w:r>
          </w:p>
        </w:tc>
        <w:tc>
          <w:tcPr>
            <w:tcW w:w="1979" w:type="pct"/>
            <w:vAlign w:val="bottom"/>
          </w:tcPr>
          <w:p w14:paraId="14DB131C" w14:textId="6D0B2A36" w:rsidR="00F013EA" w:rsidRPr="00E907CD" w:rsidRDefault="00F013EA" w:rsidP="00260423">
            <w:r>
              <w:rPr>
                <w:rFonts w:ascii="Calibri" w:hAnsi="Calibri" w:cs="Calibri"/>
                <w:color w:val="000000"/>
                <w:sz w:val="22"/>
                <w:szCs w:val="22"/>
              </w:rPr>
              <w:t>id</w:t>
            </w:r>
          </w:p>
        </w:tc>
        <w:tc>
          <w:tcPr>
            <w:tcW w:w="1307" w:type="pct"/>
          </w:tcPr>
          <w:p w14:paraId="5640510F" w14:textId="7F0D8677" w:rsidR="00F013EA" w:rsidRPr="00E907CD" w:rsidRDefault="005F26F7" w:rsidP="005F26F7">
            <w:r>
              <w:t>S/F, Driver</w:t>
            </w:r>
            <w:r w:rsidR="00472466">
              <w:t xml:space="preserve"> </w:t>
            </w:r>
            <w:r>
              <w:t>Details</w:t>
            </w:r>
          </w:p>
        </w:tc>
      </w:tr>
      <w:tr w:rsidR="00F013EA" w:rsidRPr="00E907CD" w14:paraId="4C65AF39" w14:textId="7C7280E4" w:rsidTr="003D4CB7">
        <w:tc>
          <w:tcPr>
            <w:tcW w:w="1714" w:type="pct"/>
            <w:vAlign w:val="bottom"/>
          </w:tcPr>
          <w:p w14:paraId="5A3E1504" w14:textId="5BA30512" w:rsidR="00F013EA" w:rsidRPr="00474F3B" w:rsidRDefault="00F013EA" w:rsidP="00260423">
            <w:proofErr w:type="spellStart"/>
            <w:r>
              <w:rPr>
                <w:rFonts w:ascii="Calibri" w:hAnsi="Calibri" w:cs="Calibri"/>
                <w:color w:val="000000"/>
                <w:sz w:val="22"/>
                <w:szCs w:val="22"/>
              </w:rPr>
              <w:t>UpdateDriverProfile</w:t>
            </w:r>
            <w:proofErr w:type="spellEnd"/>
            <w:r>
              <w:rPr>
                <w:rFonts w:ascii="Calibri" w:hAnsi="Calibri" w:cs="Calibri"/>
                <w:color w:val="000000"/>
                <w:sz w:val="22"/>
                <w:szCs w:val="22"/>
              </w:rPr>
              <w:t xml:space="preserve"> </w:t>
            </w:r>
          </w:p>
        </w:tc>
        <w:tc>
          <w:tcPr>
            <w:tcW w:w="1979" w:type="pct"/>
            <w:vAlign w:val="bottom"/>
          </w:tcPr>
          <w:p w14:paraId="1AB928FA" w14:textId="605F5A44" w:rsidR="00F013EA" w:rsidRPr="00E907CD" w:rsidRDefault="00F013EA" w:rsidP="00260423">
            <w:proofErr w:type="spellStart"/>
            <w:r>
              <w:rPr>
                <w:rFonts w:ascii="Calibri" w:hAnsi="Calibri" w:cs="Calibri"/>
                <w:color w:val="000000"/>
                <w:sz w:val="22"/>
                <w:szCs w:val="22"/>
              </w:rPr>
              <w:t>id,profile</w:t>
            </w:r>
            <w:proofErr w:type="spellEnd"/>
            <w:r>
              <w:rPr>
                <w:rFonts w:ascii="Calibri" w:hAnsi="Calibri" w:cs="Calibri"/>
                <w:color w:val="000000"/>
                <w:sz w:val="22"/>
                <w:szCs w:val="22"/>
              </w:rPr>
              <w:t xml:space="preserve"> fields</w:t>
            </w:r>
          </w:p>
        </w:tc>
        <w:tc>
          <w:tcPr>
            <w:tcW w:w="1307" w:type="pct"/>
          </w:tcPr>
          <w:p w14:paraId="4FC79FDE" w14:textId="63AF5F07" w:rsidR="00F013EA" w:rsidRPr="00E907CD" w:rsidRDefault="004E2D39" w:rsidP="004E2D39">
            <w:r>
              <w:t>S/F</w:t>
            </w:r>
          </w:p>
        </w:tc>
      </w:tr>
      <w:tr w:rsidR="00F013EA" w:rsidRPr="00E907CD" w14:paraId="29B91E34" w14:textId="384CD6D9" w:rsidTr="003D4CB7">
        <w:tc>
          <w:tcPr>
            <w:tcW w:w="1714" w:type="pct"/>
            <w:vAlign w:val="bottom"/>
          </w:tcPr>
          <w:p w14:paraId="44E03EC5" w14:textId="1806633A" w:rsidR="00F013EA" w:rsidRPr="00474F3B" w:rsidRDefault="00F013EA" w:rsidP="00260423">
            <w:proofErr w:type="spellStart"/>
            <w:r>
              <w:rPr>
                <w:rFonts w:ascii="Calibri" w:hAnsi="Calibri" w:cs="Calibri"/>
                <w:color w:val="000000"/>
                <w:sz w:val="22"/>
                <w:szCs w:val="22"/>
              </w:rPr>
              <w:t>UpdateRiderProfile</w:t>
            </w:r>
            <w:proofErr w:type="spellEnd"/>
          </w:p>
        </w:tc>
        <w:tc>
          <w:tcPr>
            <w:tcW w:w="1979" w:type="pct"/>
            <w:vAlign w:val="bottom"/>
          </w:tcPr>
          <w:p w14:paraId="69D4F49D" w14:textId="4516DE43" w:rsidR="00F013EA" w:rsidRPr="00E907CD" w:rsidRDefault="00F013EA" w:rsidP="00260423">
            <w:proofErr w:type="spellStart"/>
            <w:r>
              <w:rPr>
                <w:rFonts w:ascii="Calibri" w:hAnsi="Calibri" w:cs="Calibri"/>
                <w:color w:val="000000"/>
                <w:sz w:val="22"/>
                <w:szCs w:val="22"/>
              </w:rPr>
              <w:t>id,profile</w:t>
            </w:r>
            <w:proofErr w:type="spellEnd"/>
            <w:r>
              <w:rPr>
                <w:rFonts w:ascii="Calibri" w:hAnsi="Calibri" w:cs="Calibri"/>
                <w:color w:val="000000"/>
                <w:sz w:val="22"/>
                <w:szCs w:val="22"/>
              </w:rPr>
              <w:t xml:space="preserve"> fields</w:t>
            </w:r>
          </w:p>
        </w:tc>
        <w:tc>
          <w:tcPr>
            <w:tcW w:w="1307" w:type="pct"/>
          </w:tcPr>
          <w:p w14:paraId="76DB1C71" w14:textId="59DD8CD2" w:rsidR="00F013EA" w:rsidRPr="00E907CD" w:rsidRDefault="004E2D39" w:rsidP="00260423">
            <w:r>
              <w:t>S/F</w:t>
            </w:r>
          </w:p>
        </w:tc>
      </w:tr>
      <w:tr w:rsidR="00F013EA" w:rsidRPr="00E907CD" w14:paraId="247E4EC2" w14:textId="4EDF248B" w:rsidTr="003D4CB7">
        <w:tc>
          <w:tcPr>
            <w:tcW w:w="1714" w:type="pct"/>
            <w:vAlign w:val="bottom"/>
          </w:tcPr>
          <w:p w14:paraId="11FB3883" w14:textId="481959D3" w:rsidR="00F013EA" w:rsidRPr="00474F3B" w:rsidRDefault="00F013EA" w:rsidP="00260423">
            <w:proofErr w:type="spellStart"/>
            <w:r>
              <w:rPr>
                <w:rFonts w:ascii="Calibri" w:hAnsi="Calibri" w:cs="Calibri"/>
                <w:color w:val="000000"/>
                <w:sz w:val="22"/>
                <w:szCs w:val="22"/>
              </w:rPr>
              <w:t>GetCardDetails</w:t>
            </w:r>
            <w:proofErr w:type="spellEnd"/>
            <w:r>
              <w:rPr>
                <w:rFonts w:ascii="Calibri" w:hAnsi="Calibri" w:cs="Calibri"/>
                <w:color w:val="000000"/>
                <w:sz w:val="22"/>
                <w:szCs w:val="22"/>
              </w:rPr>
              <w:t xml:space="preserve"> </w:t>
            </w:r>
          </w:p>
        </w:tc>
        <w:tc>
          <w:tcPr>
            <w:tcW w:w="1979" w:type="pct"/>
            <w:vAlign w:val="bottom"/>
          </w:tcPr>
          <w:p w14:paraId="6DB3C44A" w14:textId="195977F9" w:rsidR="00F013EA" w:rsidRPr="00E907CD" w:rsidRDefault="00F013EA" w:rsidP="00260423">
            <w:r>
              <w:rPr>
                <w:rFonts w:ascii="Calibri" w:hAnsi="Calibri" w:cs="Calibri"/>
                <w:color w:val="000000"/>
                <w:sz w:val="22"/>
                <w:szCs w:val="22"/>
              </w:rPr>
              <w:t>id</w:t>
            </w:r>
          </w:p>
        </w:tc>
        <w:tc>
          <w:tcPr>
            <w:tcW w:w="1307" w:type="pct"/>
          </w:tcPr>
          <w:p w14:paraId="6189CE52" w14:textId="44EC8F1F" w:rsidR="00F013EA" w:rsidRPr="00E907CD" w:rsidRDefault="0047755D" w:rsidP="0047755D">
            <w:r>
              <w:t>S/F, Card</w:t>
            </w:r>
            <w:r w:rsidR="00472466">
              <w:t xml:space="preserve"> </w:t>
            </w:r>
            <w:r>
              <w:t>Details</w:t>
            </w:r>
          </w:p>
        </w:tc>
      </w:tr>
      <w:tr w:rsidR="00F013EA" w:rsidRPr="00E907CD" w14:paraId="5FF26EC9" w14:textId="7EBD1A38" w:rsidTr="003D4CB7">
        <w:tc>
          <w:tcPr>
            <w:tcW w:w="1714" w:type="pct"/>
            <w:vAlign w:val="bottom"/>
          </w:tcPr>
          <w:p w14:paraId="440B3CF7" w14:textId="0F97BE82" w:rsidR="00F013EA" w:rsidRPr="00474F3B" w:rsidRDefault="00F013EA" w:rsidP="00260423">
            <w:proofErr w:type="spellStart"/>
            <w:r>
              <w:rPr>
                <w:rFonts w:ascii="Calibri" w:hAnsi="Calibri" w:cs="Calibri"/>
                <w:color w:val="000000"/>
                <w:sz w:val="22"/>
                <w:szCs w:val="22"/>
              </w:rPr>
              <w:t>UpdateCardDetails</w:t>
            </w:r>
            <w:proofErr w:type="spellEnd"/>
            <w:r>
              <w:rPr>
                <w:rFonts w:ascii="Calibri" w:hAnsi="Calibri" w:cs="Calibri"/>
                <w:color w:val="000000"/>
                <w:sz w:val="22"/>
                <w:szCs w:val="22"/>
              </w:rPr>
              <w:t xml:space="preserve"> </w:t>
            </w:r>
          </w:p>
        </w:tc>
        <w:tc>
          <w:tcPr>
            <w:tcW w:w="1979" w:type="pct"/>
            <w:vAlign w:val="bottom"/>
          </w:tcPr>
          <w:p w14:paraId="7E2EAEBC" w14:textId="185C57D0" w:rsidR="00F013EA" w:rsidRPr="00E907CD" w:rsidRDefault="00F013EA" w:rsidP="00260423">
            <w:proofErr w:type="spellStart"/>
            <w:r>
              <w:rPr>
                <w:rFonts w:ascii="Calibri" w:hAnsi="Calibri" w:cs="Calibri"/>
                <w:color w:val="000000"/>
                <w:sz w:val="22"/>
                <w:szCs w:val="22"/>
              </w:rPr>
              <w:t>id,CardType</w:t>
            </w:r>
            <w:proofErr w:type="spellEnd"/>
            <w:r>
              <w:rPr>
                <w:rFonts w:ascii="Calibri" w:hAnsi="Calibri" w:cs="Calibri"/>
                <w:color w:val="000000"/>
                <w:sz w:val="22"/>
                <w:szCs w:val="22"/>
              </w:rPr>
              <w:t>(C/D),</w:t>
            </w:r>
            <w:proofErr w:type="spellStart"/>
            <w:r>
              <w:rPr>
                <w:rFonts w:ascii="Calibri" w:hAnsi="Calibri" w:cs="Calibri"/>
                <w:color w:val="000000"/>
                <w:sz w:val="22"/>
                <w:szCs w:val="22"/>
              </w:rPr>
              <w:t>CardProvider</w:t>
            </w:r>
            <w:proofErr w:type="spellEnd"/>
            <w:r>
              <w:rPr>
                <w:rFonts w:ascii="Calibri" w:hAnsi="Calibri" w:cs="Calibri"/>
                <w:color w:val="000000"/>
                <w:sz w:val="22"/>
                <w:szCs w:val="22"/>
              </w:rPr>
              <w:t>(M/V),</w:t>
            </w:r>
            <w:proofErr w:type="spellStart"/>
            <w:r>
              <w:rPr>
                <w:rFonts w:ascii="Calibri" w:hAnsi="Calibri" w:cs="Calibri"/>
                <w:color w:val="000000"/>
                <w:sz w:val="22"/>
                <w:szCs w:val="22"/>
              </w:rPr>
              <w:t>CardToken</w:t>
            </w:r>
            <w:proofErr w:type="spellEnd"/>
          </w:p>
        </w:tc>
        <w:tc>
          <w:tcPr>
            <w:tcW w:w="1307" w:type="pct"/>
          </w:tcPr>
          <w:p w14:paraId="37A3CEE7" w14:textId="0F030EDE" w:rsidR="00F013EA" w:rsidRPr="00E907CD" w:rsidRDefault="003601FE" w:rsidP="00260423">
            <w:r>
              <w:t>S/F</w:t>
            </w:r>
          </w:p>
        </w:tc>
      </w:tr>
      <w:tr w:rsidR="00F013EA" w:rsidRPr="00E907CD" w14:paraId="0C3AD989" w14:textId="224557CD" w:rsidTr="003D4CB7">
        <w:tc>
          <w:tcPr>
            <w:tcW w:w="1714" w:type="pct"/>
            <w:vAlign w:val="bottom"/>
          </w:tcPr>
          <w:p w14:paraId="4D86F33E" w14:textId="4B74464F" w:rsidR="00F013EA" w:rsidRPr="00474F3B" w:rsidRDefault="00F013EA" w:rsidP="00260423">
            <w:proofErr w:type="spellStart"/>
            <w:r>
              <w:rPr>
                <w:rFonts w:ascii="Calibri" w:hAnsi="Calibri" w:cs="Calibri"/>
                <w:color w:val="000000"/>
                <w:sz w:val="22"/>
                <w:szCs w:val="22"/>
              </w:rPr>
              <w:t>GetLastRideDetails</w:t>
            </w:r>
            <w:proofErr w:type="spellEnd"/>
          </w:p>
        </w:tc>
        <w:tc>
          <w:tcPr>
            <w:tcW w:w="1979" w:type="pct"/>
            <w:vAlign w:val="bottom"/>
          </w:tcPr>
          <w:p w14:paraId="4D2E81EA" w14:textId="443189DC" w:rsidR="00F013EA" w:rsidRPr="00E907CD" w:rsidRDefault="002F03EB" w:rsidP="00260423">
            <w:r>
              <w:rPr>
                <w:rFonts w:ascii="Calibri" w:hAnsi="Calibri" w:cs="Calibri"/>
                <w:color w:val="000000"/>
                <w:sz w:val="22"/>
                <w:szCs w:val="22"/>
              </w:rPr>
              <w:t>I</w:t>
            </w:r>
            <w:r w:rsidR="00866B76">
              <w:rPr>
                <w:rFonts w:ascii="Calibri" w:hAnsi="Calibri" w:cs="Calibri"/>
                <w:color w:val="000000"/>
                <w:sz w:val="22"/>
                <w:szCs w:val="22"/>
              </w:rPr>
              <w:t>d</w:t>
            </w:r>
            <w:r>
              <w:rPr>
                <w:rFonts w:ascii="Calibri" w:hAnsi="Calibri" w:cs="Calibri"/>
                <w:color w:val="000000"/>
                <w:sz w:val="22"/>
                <w:szCs w:val="22"/>
              </w:rPr>
              <w:t>(rider)</w:t>
            </w:r>
          </w:p>
        </w:tc>
        <w:tc>
          <w:tcPr>
            <w:tcW w:w="1307" w:type="pct"/>
          </w:tcPr>
          <w:p w14:paraId="59460BD1" w14:textId="317E0373" w:rsidR="00F013EA" w:rsidRPr="00E907CD" w:rsidRDefault="00730573" w:rsidP="00260423">
            <w:r>
              <w:t>S/F,</w:t>
            </w:r>
            <w:r w:rsidR="006425AA">
              <w:t xml:space="preserve"> </w:t>
            </w:r>
            <w:r>
              <w:t>Ride details</w:t>
            </w:r>
          </w:p>
        </w:tc>
      </w:tr>
      <w:tr w:rsidR="00F013EA" w:rsidRPr="00E907CD" w14:paraId="074E02E6" w14:textId="6F40418A" w:rsidTr="003D4CB7">
        <w:tc>
          <w:tcPr>
            <w:tcW w:w="1714" w:type="pct"/>
            <w:vAlign w:val="bottom"/>
          </w:tcPr>
          <w:p w14:paraId="6DA99AB0" w14:textId="46BA30AC" w:rsidR="00F013EA" w:rsidRPr="00474F3B" w:rsidRDefault="00F013EA" w:rsidP="00260423">
            <w:proofErr w:type="spellStart"/>
            <w:r>
              <w:rPr>
                <w:rFonts w:ascii="Calibri" w:hAnsi="Calibri" w:cs="Calibri"/>
                <w:color w:val="000000"/>
                <w:sz w:val="22"/>
                <w:szCs w:val="22"/>
              </w:rPr>
              <w:t>ReportProblem</w:t>
            </w:r>
            <w:proofErr w:type="spellEnd"/>
            <w:r>
              <w:rPr>
                <w:rFonts w:ascii="Calibri" w:hAnsi="Calibri" w:cs="Calibri"/>
                <w:color w:val="000000"/>
                <w:sz w:val="22"/>
                <w:szCs w:val="22"/>
              </w:rPr>
              <w:t xml:space="preserve"> </w:t>
            </w:r>
          </w:p>
        </w:tc>
        <w:tc>
          <w:tcPr>
            <w:tcW w:w="1979" w:type="pct"/>
            <w:vAlign w:val="bottom"/>
          </w:tcPr>
          <w:p w14:paraId="1EA050F1" w14:textId="335ABD3A" w:rsidR="00F013EA" w:rsidRPr="00E907CD" w:rsidRDefault="00F013EA" w:rsidP="00260423">
            <w:r>
              <w:rPr>
                <w:rFonts w:ascii="Calibri" w:hAnsi="Calibri" w:cs="Calibri"/>
                <w:color w:val="000000"/>
                <w:sz w:val="22"/>
                <w:szCs w:val="22"/>
              </w:rPr>
              <w:t xml:space="preserve">id, </w:t>
            </w:r>
            <w:proofErr w:type="spellStart"/>
            <w:r>
              <w:rPr>
                <w:rFonts w:ascii="Calibri" w:hAnsi="Calibri" w:cs="Calibri"/>
                <w:color w:val="000000"/>
                <w:sz w:val="22"/>
                <w:szCs w:val="22"/>
              </w:rPr>
              <w:t>reporttitle</w:t>
            </w:r>
            <w:proofErr w:type="spellEnd"/>
            <w:r>
              <w:rPr>
                <w:rFonts w:ascii="Calibri" w:hAnsi="Calibri" w:cs="Calibri"/>
                <w:color w:val="000000"/>
                <w:sz w:val="22"/>
                <w:szCs w:val="22"/>
              </w:rPr>
              <w:t xml:space="preserve">, </w:t>
            </w:r>
            <w:proofErr w:type="spellStart"/>
            <w:r>
              <w:rPr>
                <w:rFonts w:ascii="Calibri" w:hAnsi="Calibri" w:cs="Calibri"/>
                <w:color w:val="000000"/>
                <w:sz w:val="22"/>
                <w:szCs w:val="22"/>
              </w:rPr>
              <w:t>reportdescription</w:t>
            </w:r>
            <w:proofErr w:type="spellEnd"/>
          </w:p>
        </w:tc>
        <w:tc>
          <w:tcPr>
            <w:tcW w:w="1307" w:type="pct"/>
          </w:tcPr>
          <w:p w14:paraId="0F1F4B90" w14:textId="4E0D5A07" w:rsidR="00F013EA" w:rsidRPr="00E907CD" w:rsidRDefault="00D15512" w:rsidP="00260423">
            <w:r>
              <w:t>S/F</w:t>
            </w:r>
          </w:p>
        </w:tc>
      </w:tr>
      <w:tr w:rsidR="00F013EA" w:rsidRPr="00E907CD" w14:paraId="60068E45" w14:textId="3EA29387" w:rsidTr="003D4CB7">
        <w:tc>
          <w:tcPr>
            <w:tcW w:w="1714" w:type="pct"/>
            <w:vAlign w:val="bottom"/>
          </w:tcPr>
          <w:p w14:paraId="7202B462" w14:textId="086F823E" w:rsidR="00F013EA" w:rsidRPr="00474F3B" w:rsidRDefault="00F013EA" w:rsidP="00260423">
            <w:proofErr w:type="spellStart"/>
            <w:r>
              <w:rPr>
                <w:rFonts w:ascii="Calibri" w:hAnsi="Calibri" w:cs="Calibri"/>
                <w:color w:val="000000"/>
                <w:sz w:val="22"/>
                <w:szCs w:val="22"/>
              </w:rPr>
              <w:t>CreateRideReques</w:t>
            </w:r>
            <w:r w:rsidR="00ED20B6">
              <w:rPr>
                <w:rFonts w:ascii="Calibri" w:hAnsi="Calibri" w:cs="Calibri"/>
                <w:color w:val="000000"/>
                <w:sz w:val="22"/>
                <w:szCs w:val="22"/>
              </w:rPr>
              <w:t>t</w:t>
            </w:r>
            <w:proofErr w:type="spellEnd"/>
          </w:p>
        </w:tc>
        <w:tc>
          <w:tcPr>
            <w:tcW w:w="1979" w:type="pct"/>
            <w:vAlign w:val="bottom"/>
          </w:tcPr>
          <w:p w14:paraId="6CCF1932" w14:textId="708A4B6B" w:rsidR="00F013EA" w:rsidRPr="00E907CD" w:rsidRDefault="00F013EA" w:rsidP="00260423">
            <w:r>
              <w:rPr>
                <w:rFonts w:ascii="Calibri" w:hAnsi="Calibri" w:cs="Calibri"/>
                <w:color w:val="000000"/>
                <w:sz w:val="22"/>
                <w:szCs w:val="22"/>
              </w:rPr>
              <w:t>id,requestorid,startlocation,endlocation,startlat,startlong,endlat,endlong</w:t>
            </w:r>
            <w:r w:rsidR="001D045A">
              <w:rPr>
                <w:rFonts w:ascii="Calibri" w:hAnsi="Calibri" w:cs="Calibri"/>
                <w:color w:val="000000"/>
                <w:sz w:val="22"/>
                <w:szCs w:val="22"/>
              </w:rPr>
              <w:t>,</w:t>
            </w:r>
            <w:r w:rsidR="009C7CFB">
              <w:rPr>
                <w:rFonts w:ascii="Calibri" w:hAnsi="Calibri" w:cs="Calibri"/>
                <w:color w:val="000000"/>
                <w:sz w:val="22"/>
                <w:szCs w:val="22"/>
              </w:rPr>
              <w:t>RideType(I,F)</w:t>
            </w:r>
          </w:p>
        </w:tc>
        <w:tc>
          <w:tcPr>
            <w:tcW w:w="1307" w:type="pct"/>
          </w:tcPr>
          <w:p w14:paraId="7E026F11" w14:textId="558004DC" w:rsidR="00F013EA" w:rsidRPr="00E907CD" w:rsidRDefault="00BE7D01" w:rsidP="00260423">
            <w:r>
              <w:t>S/F</w:t>
            </w:r>
          </w:p>
        </w:tc>
      </w:tr>
      <w:tr w:rsidR="00F013EA" w:rsidRPr="00E907CD" w14:paraId="57868857" w14:textId="3C518436" w:rsidTr="003D4CB7">
        <w:tc>
          <w:tcPr>
            <w:tcW w:w="1714" w:type="pct"/>
            <w:vAlign w:val="bottom"/>
          </w:tcPr>
          <w:p w14:paraId="4E956549" w14:textId="618D7570" w:rsidR="00F013EA" w:rsidRPr="00474F3B" w:rsidRDefault="00F013EA" w:rsidP="00260423">
            <w:proofErr w:type="spellStart"/>
            <w:r>
              <w:rPr>
                <w:rFonts w:ascii="Calibri" w:hAnsi="Calibri" w:cs="Calibri"/>
                <w:color w:val="000000"/>
                <w:sz w:val="22"/>
                <w:szCs w:val="22"/>
              </w:rPr>
              <w:t>ReadRideRequest</w:t>
            </w:r>
            <w:proofErr w:type="spellEnd"/>
          </w:p>
        </w:tc>
        <w:tc>
          <w:tcPr>
            <w:tcW w:w="1979" w:type="pct"/>
            <w:vAlign w:val="bottom"/>
          </w:tcPr>
          <w:p w14:paraId="545B8EEA" w14:textId="030A8135" w:rsidR="00F013EA" w:rsidRPr="00E907CD" w:rsidRDefault="00F013EA" w:rsidP="00260423">
            <w:proofErr w:type="spellStart"/>
            <w:r>
              <w:rPr>
                <w:rFonts w:ascii="Calibri" w:hAnsi="Calibri" w:cs="Calibri"/>
                <w:color w:val="000000"/>
                <w:sz w:val="22"/>
                <w:szCs w:val="22"/>
              </w:rPr>
              <w:t>requestid</w:t>
            </w:r>
            <w:proofErr w:type="spellEnd"/>
          </w:p>
        </w:tc>
        <w:tc>
          <w:tcPr>
            <w:tcW w:w="1307" w:type="pct"/>
          </w:tcPr>
          <w:p w14:paraId="1E49EE00" w14:textId="2B014DFF" w:rsidR="00F013EA" w:rsidRPr="00E907CD" w:rsidRDefault="00BE7D01" w:rsidP="00260423">
            <w:r>
              <w:t>S/F,</w:t>
            </w:r>
            <w:r w:rsidR="00CF2D0E">
              <w:t xml:space="preserve"> </w:t>
            </w:r>
            <w:r w:rsidR="00275BAF">
              <w:t>Ride</w:t>
            </w:r>
            <w:r w:rsidR="00CF2D0E">
              <w:t xml:space="preserve"> </w:t>
            </w:r>
            <w:r w:rsidR="00275BAF">
              <w:t>Details</w:t>
            </w:r>
          </w:p>
        </w:tc>
      </w:tr>
      <w:tr w:rsidR="00F013EA" w:rsidRPr="00E907CD" w14:paraId="1FF0BC8C" w14:textId="153C3C6F" w:rsidTr="003D4CB7">
        <w:tc>
          <w:tcPr>
            <w:tcW w:w="1714" w:type="pct"/>
            <w:vAlign w:val="bottom"/>
          </w:tcPr>
          <w:p w14:paraId="49219C1D" w14:textId="0ADF3A89" w:rsidR="00F013EA" w:rsidRPr="00474F3B" w:rsidRDefault="00F013EA" w:rsidP="00260423">
            <w:proofErr w:type="spellStart"/>
            <w:r>
              <w:rPr>
                <w:rFonts w:ascii="Calibri" w:hAnsi="Calibri" w:cs="Calibri"/>
                <w:color w:val="000000"/>
                <w:sz w:val="22"/>
                <w:szCs w:val="22"/>
              </w:rPr>
              <w:t>AcceptRideRequest</w:t>
            </w:r>
            <w:proofErr w:type="spellEnd"/>
          </w:p>
        </w:tc>
        <w:tc>
          <w:tcPr>
            <w:tcW w:w="1979" w:type="pct"/>
            <w:vAlign w:val="bottom"/>
          </w:tcPr>
          <w:p w14:paraId="296EEFC2" w14:textId="450B90DD" w:rsidR="00F013EA" w:rsidRPr="00E907CD" w:rsidRDefault="00F013EA" w:rsidP="00260423">
            <w:proofErr w:type="spellStart"/>
            <w:r>
              <w:rPr>
                <w:rFonts w:ascii="Calibri" w:hAnsi="Calibri" w:cs="Calibri"/>
                <w:color w:val="000000"/>
                <w:sz w:val="22"/>
                <w:szCs w:val="22"/>
              </w:rPr>
              <w:t>requestid,driverid</w:t>
            </w:r>
            <w:proofErr w:type="spellEnd"/>
          </w:p>
        </w:tc>
        <w:tc>
          <w:tcPr>
            <w:tcW w:w="1307" w:type="pct"/>
          </w:tcPr>
          <w:p w14:paraId="42E73E46" w14:textId="723063D7" w:rsidR="00F013EA" w:rsidRPr="00E907CD" w:rsidRDefault="006003EB" w:rsidP="00260423">
            <w:r>
              <w:t>S/F</w:t>
            </w:r>
          </w:p>
        </w:tc>
      </w:tr>
      <w:tr w:rsidR="00F013EA" w:rsidRPr="00E907CD" w14:paraId="41C461E2" w14:textId="3C4CD600" w:rsidTr="003D4CB7">
        <w:tc>
          <w:tcPr>
            <w:tcW w:w="1714" w:type="pct"/>
            <w:vAlign w:val="bottom"/>
          </w:tcPr>
          <w:p w14:paraId="5722DB96" w14:textId="698A329B" w:rsidR="00F013EA" w:rsidRDefault="00F013EA" w:rsidP="00260423">
            <w:pPr>
              <w:rPr>
                <w:rFonts w:ascii="Calibri" w:hAnsi="Calibri" w:cs="Calibri"/>
                <w:color w:val="000000"/>
                <w:sz w:val="22"/>
                <w:szCs w:val="22"/>
              </w:rPr>
            </w:pPr>
            <w:proofErr w:type="spellStart"/>
            <w:r>
              <w:rPr>
                <w:rFonts w:ascii="Calibri" w:hAnsi="Calibri" w:cs="Calibri"/>
                <w:color w:val="000000"/>
                <w:sz w:val="22"/>
                <w:szCs w:val="22"/>
              </w:rPr>
              <w:t>StartRide</w:t>
            </w:r>
            <w:proofErr w:type="spellEnd"/>
          </w:p>
        </w:tc>
        <w:tc>
          <w:tcPr>
            <w:tcW w:w="1979" w:type="pct"/>
            <w:vAlign w:val="bottom"/>
          </w:tcPr>
          <w:p w14:paraId="6F4EEC19" w14:textId="67C15A7B" w:rsidR="00F013EA" w:rsidRPr="00E907CD" w:rsidRDefault="00F013EA" w:rsidP="00260423">
            <w:proofErr w:type="spellStart"/>
            <w:r>
              <w:rPr>
                <w:rFonts w:ascii="Calibri" w:hAnsi="Calibri" w:cs="Calibri"/>
                <w:color w:val="000000"/>
                <w:sz w:val="22"/>
                <w:szCs w:val="22"/>
              </w:rPr>
              <w:t>requestid</w:t>
            </w:r>
            <w:proofErr w:type="spellEnd"/>
          </w:p>
        </w:tc>
        <w:tc>
          <w:tcPr>
            <w:tcW w:w="1307" w:type="pct"/>
          </w:tcPr>
          <w:p w14:paraId="6ABA9E48" w14:textId="45732E69" w:rsidR="00F013EA" w:rsidRPr="00E907CD" w:rsidRDefault="006003EB" w:rsidP="00260423">
            <w:r>
              <w:t>S/F</w:t>
            </w:r>
          </w:p>
        </w:tc>
      </w:tr>
      <w:tr w:rsidR="00F013EA" w:rsidRPr="00E907CD" w14:paraId="7FFF1A4D" w14:textId="145719A9" w:rsidTr="003D4CB7">
        <w:tc>
          <w:tcPr>
            <w:tcW w:w="1714" w:type="pct"/>
            <w:vAlign w:val="bottom"/>
          </w:tcPr>
          <w:p w14:paraId="4A71774A" w14:textId="75C45B5E" w:rsidR="00F013EA" w:rsidRDefault="00F013EA" w:rsidP="00260423">
            <w:pPr>
              <w:rPr>
                <w:rFonts w:ascii="Calibri" w:hAnsi="Calibri" w:cs="Calibri"/>
                <w:color w:val="000000"/>
                <w:sz w:val="22"/>
                <w:szCs w:val="22"/>
              </w:rPr>
            </w:pPr>
            <w:proofErr w:type="spellStart"/>
            <w:r>
              <w:rPr>
                <w:rFonts w:ascii="Calibri" w:hAnsi="Calibri" w:cs="Calibri"/>
                <w:color w:val="000000"/>
                <w:sz w:val="22"/>
                <w:szCs w:val="22"/>
              </w:rPr>
              <w:lastRenderedPageBreak/>
              <w:t>EndRide</w:t>
            </w:r>
            <w:proofErr w:type="spellEnd"/>
          </w:p>
        </w:tc>
        <w:tc>
          <w:tcPr>
            <w:tcW w:w="1979" w:type="pct"/>
            <w:vAlign w:val="bottom"/>
          </w:tcPr>
          <w:p w14:paraId="7DFA2234" w14:textId="7FB91C9D" w:rsidR="00F013EA" w:rsidRPr="00E907CD" w:rsidRDefault="00F013EA" w:rsidP="00260423">
            <w:proofErr w:type="spellStart"/>
            <w:r>
              <w:rPr>
                <w:rFonts w:ascii="Calibri" w:hAnsi="Calibri" w:cs="Calibri"/>
                <w:color w:val="000000"/>
                <w:sz w:val="22"/>
                <w:szCs w:val="22"/>
              </w:rPr>
              <w:t>requestid</w:t>
            </w:r>
            <w:proofErr w:type="spellEnd"/>
          </w:p>
        </w:tc>
        <w:tc>
          <w:tcPr>
            <w:tcW w:w="1307" w:type="pct"/>
          </w:tcPr>
          <w:p w14:paraId="6C801247" w14:textId="6EC83CFF" w:rsidR="00F013EA" w:rsidRPr="00E907CD" w:rsidRDefault="006003EB" w:rsidP="00260423">
            <w:r>
              <w:t>S/F</w:t>
            </w:r>
          </w:p>
        </w:tc>
      </w:tr>
      <w:tr w:rsidR="00F013EA" w:rsidRPr="00E907CD" w14:paraId="48CCDB28" w14:textId="084A1C3E" w:rsidTr="003D4CB7">
        <w:tc>
          <w:tcPr>
            <w:tcW w:w="1714" w:type="pct"/>
            <w:vAlign w:val="bottom"/>
          </w:tcPr>
          <w:p w14:paraId="7147E1B4" w14:textId="08F2170B" w:rsidR="00F013EA" w:rsidRDefault="00F013EA" w:rsidP="00260423">
            <w:pPr>
              <w:rPr>
                <w:rFonts w:ascii="Calibri" w:hAnsi="Calibri" w:cs="Calibri"/>
                <w:color w:val="000000"/>
                <w:sz w:val="22"/>
                <w:szCs w:val="22"/>
              </w:rPr>
            </w:pPr>
            <w:proofErr w:type="spellStart"/>
            <w:r>
              <w:rPr>
                <w:rFonts w:ascii="Calibri" w:hAnsi="Calibri" w:cs="Calibri"/>
                <w:color w:val="000000"/>
                <w:sz w:val="22"/>
                <w:szCs w:val="22"/>
              </w:rPr>
              <w:t>UpdateDriverAvailability</w:t>
            </w:r>
            <w:proofErr w:type="spellEnd"/>
          </w:p>
        </w:tc>
        <w:tc>
          <w:tcPr>
            <w:tcW w:w="1979" w:type="pct"/>
            <w:vAlign w:val="bottom"/>
          </w:tcPr>
          <w:p w14:paraId="6DAAB41E" w14:textId="7B8B9D81" w:rsidR="00F013EA" w:rsidRPr="00E907CD" w:rsidRDefault="00F013EA" w:rsidP="00260423">
            <w:proofErr w:type="spellStart"/>
            <w:r>
              <w:rPr>
                <w:rFonts w:ascii="Calibri" w:hAnsi="Calibri" w:cs="Calibri"/>
                <w:color w:val="000000"/>
                <w:sz w:val="22"/>
                <w:szCs w:val="22"/>
              </w:rPr>
              <w:t>driverid,flag</w:t>
            </w:r>
            <w:proofErr w:type="spellEnd"/>
          </w:p>
        </w:tc>
        <w:tc>
          <w:tcPr>
            <w:tcW w:w="1307" w:type="pct"/>
          </w:tcPr>
          <w:p w14:paraId="1E2A1FF6" w14:textId="1C2F0578" w:rsidR="00F013EA" w:rsidRPr="00E907CD" w:rsidRDefault="006D7B2C" w:rsidP="00260423">
            <w:r>
              <w:t>S/F</w:t>
            </w:r>
          </w:p>
        </w:tc>
      </w:tr>
      <w:tr w:rsidR="00F013EA" w:rsidRPr="00E907CD" w14:paraId="3BC66F5D" w14:textId="5118E500" w:rsidTr="003D4CB7">
        <w:tc>
          <w:tcPr>
            <w:tcW w:w="1714" w:type="pct"/>
            <w:vAlign w:val="bottom"/>
          </w:tcPr>
          <w:p w14:paraId="4AB52F81" w14:textId="4A6AB811" w:rsidR="00F013EA" w:rsidRDefault="00F013EA" w:rsidP="00260423">
            <w:pPr>
              <w:rPr>
                <w:rFonts w:ascii="Calibri" w:hAnsi="Calibri" w:cs="Calibri"/>
                <w:color w:val="000000"/>
                <w:sz w:val="22"/>
                <w:szCs w:val="22"/>
              </w:rPr>
            </w:pPr>
            <w:proofErr w:type="spellStart"/>
            <w:r>
              <w:rPr>
                <w:rFonts w:ascii="Calibri" w:hAnsi="Calibri" w:cs="Calibri"/>
                <w:color w:val="000000"/>
                <w:sz w:val="22"/>
                <w:szCs w:val="22"/>
              </w:rPr>
              <w:t>GetBankInfo</w:t>
            </w:r>
            <w:proofErr w:type="spellEnd"/>
            <w:r>
              <w:rPr>
                <w:rFonts w:ascii="Calibri" w:hAnsi="Calibri" w:cs="Calibri"/>
                <w:color w:val="000000"/>
                <w:sz w:val="22"/>
                <w:szCs w:val="22"/>
              </w:rPr>
              <w:t xml:space="preserve"> </w:t>
            </w:r>
          </w:p>
        </w:tc>
        <w:tc>
          <w:tcPr>
            <w:tcW w:w="1979" w:type="pct"/>
            <w:vAlign w:val="bottom"/>
          </w:tcPr>
          <w:p w14:paraId="23EC5004" w14:textId="3626626A" w:rsidR="00F013EA" w:rsidRPr="00E907CD" w:rsidRDefault="00F013EA" w:rsidP="00260423">
            <w:r>
              <w:rPr>
                <w:rFonts w:ascii="Calibri" w:hAnsi="Calibri" w:cs="Calibri"/>
                <w:color w:val="000000"/>
                <w:sz w:val="22"/>
                <w:szCs w:val="22"/>
              </w:rPr>
              <w:t>id</w:t>
            </w:r>
          </w:p>
        </w:tc>
        <w:tc>
          <w:tcPr>
            <w:tcW w:w="1307" w:type="pct"/>
          </w:tcPr>
          <w:p w14:paraId="43161986" w14:textId="4063C348" w:rsidR="00F013EA" w:rsidRPr="00E907CD" w:rsidRDefault="006D7B2C" w:rsidP="00260423">
            <w:r>
              <w:t>S/F,</w:t>
            </w:r>
            <w:r w:rsidR="005119AE">
              <w:t xml:space="preserve"> </w:t>
            </w:r>
            <w:r>
              <w:t>Bank</w:t>
            </w:r>
            <w:r w:rsidR="005119AE">
              <w:t xml:space="preserve"> </w:t>
            </w:r>
            <w:r>
              <w:t>Details</w:t>
            </w:r>
          </w:p>
        </w:tc>
      </w:tr>
      <w:tr w:rsidR="00F013EA" w:rsidRPr="00E907CD" w14:paraId="0A471054" w14:textId="41DE126E" w:rsidTr="003D4CB7">
        <w:tc>
          <w:tcPr>
            <w:tcW w:w="1714" w:type="pct"/>
            <w:vAlign w:val="bottom"/>
          </w:tcPr>
          <w:p w14:paraId="65260E21" w14:textId="7B24516B" w:rsidR="00F013EA" w:rsidRDefault="00F013EA" w:rsidP="00260423">
            <w:pPr>
              <w:rPr>
                <w:rFonts w:ascii="Calibri" w:hAnsi="Calibri" w:cs="Calibri"/>
                <w:color w:val="000000"/>
                <w:sz w:val="22"/>
                <w:szCs w:val="22"/>
              </w:rPr>
            </w:pPr>
            <w:proofErr w:type="spellStart"/>
            <w:r>
              <w:rPr>
                <w:rFonts w:ascii="Calibri" w:hAnsi="Calibri" w:cs="Calibri"/>
                <w:color w:val="000000"/>
                <w:sz w:val="22"/>
                <w:szCs w:val="22"/>
              </w:rPr>
              <w:t>GetRideHistory</w:t>
            </w:r>
            <w:proofErr w:type="spellEnd"/>
            <w:r>
              <w:rPr>
                <w:rFonts w:ascii="Calibri" w:hAnsi="Calibri" w:cs="Calibri"/>
                <w:color w:val="000000"/>
                <w:sz w:val="22"/>
                <w:szCs w:val="22"/>
              </w:rPr>
              <w:t xml:space="preserve"> </w:t>
            </w:r>
          </w:p>
        </w:tc>
        <w:tc>
          <w:tcPr>
            <w:tcW w:w="1979" w:type="pct"/>
            <w:vAlign w:val="bottom"/>
          </w:tcPr>
          <w:p w14:paraId="7FF8E3C6" w14:textId="799A3C6B" w:rsidR="00F013EA" w:rsidRPr="00E907CD" w:rsidRDefault="00F013EA" w:rsidP="00260423">
            <w:proofErr w:type="spellStart"/>
            <w:r>
              <w:rPr>
                <w:rFonts w:ascii="Calibri" w:hAnsi="Calibri" w:cs="Calibri"/>
                <w:color w:val="000000"/>
                <w:sz w:val="22"/>
                <w:szCs w:val="22"/>
              </w:rPr>
              <w:t>driverid</w:t>
            </w:r>
            <w:proofErr w:type="spellEnd"/>
          </w:p>
        </w:tc>
        <w:tc>
          <w:tcPr>
            <w:tcW w:w="1307" w:type="pct"/>
          </w:tcPr>
          <w:p w14:paraId="7F75DD40" w14:textId="4E4781BD" w:rsidR="00F013EA" w:rsidRPr="00E907CD" w:rsidRDefault="00643528" w:rsidP="00260423">
            <w:r>
              <w:t>S/F,</w:t>
            </w:r>
            <w:r w:rsidR="005119AE">
              <w:t xml:space="preserve"> </w:t>
            </w:r>
            <w:r>
              <w:t>Ride details</w:t>
            </w:r>
          </w:p>
        </w:tc>
      </w:tr>
      <w:tr w:rsidR="00F013EA" w:rsidRPr="00E907CD" w14:paraId="3B986E89" w14:textId="67B5D18A" w:rsidTr="003D4CB7">
        <w:tc>
          <w:tcPr>
            <w:tcW w:w="1714" w:type="pct"/>
            <w:vAlign w:val="bottom"/>
          </w:tcPr>
          <w:p w14:paraId="608E224F" w14:textId="3B546FA1" w:rsidR="00F013EA" w:rsidRDefault="00F013EA" w:rsidP="00260423">
            <w:pPr>
              <w:rPr>
                <w:rFonts w:ascii="Calibri" w:hAnsi="Calibri" w:cs="Calibri"/>
                <w:color w:val="000000"/>
                <w:sz w:val="22"/>
                <w:szCs w:val="22"/>
              </w:rPr>
            </w:pPr>
            <w:proofErr w:type="spellStart"/>
            <w:r>
              <w:rPr>
                <w:rFonts w:ascii="Calibri" w:hAnsi="Calibri" w:cs="Calibri"/>
                <w:color w:val="000000"/>
                <w:sz w:val="22"/>
                <w:szCs w:val="22"/>
              </w:rPr>
              <w:t>UpdateDriverLocation</w:t>
            </w:r>
            <w:proofErr w:type="spellEnd"/>
          </w:p>
        </w:tc>
        <w:tc>
          <w:tcPr>
            <w:tcW w:w="1979" w:type="pct"/>
            <w:vAlign w:val="bottom"/>
          </w:tcPr>
          <w:p w14:paraId="47C715B4" w14:textId="2D0CD2C1" w:rsidR="00F013EA" w:rsidRPr="00E907CD" w:rsidRDefault="00F013EA" w:rsidP="00260423">
            <w:proofErr w:type="spellStart"/>
            <w:r>
              <w:rPr>
                <w:rFonts w:ascii="Calibri" w:hAnsi="Calibri" w:cs="Calibri"/>
                <w:color w:val="000000"/>
                <w:sz w:val="22"/>
                <w:szCs w:val="22"/>
              </w:rPr>
              <w:t>driverid,lat,long</w:t>
            </w:r>
            <w:proofErr w:type="spellEnd"/>
          </w:p>
        </w:tc>
        <w:tc>
          <w:tcPr>
            <w:tcW w:w="1307" w:type="pct"/>
          </w:tcPr>
          <w:p w14:paraId="45348D8C" w14:textId="722B9FD4" w:rsidR="00F013EA" w:rsidRPr="00E907CD" w:rsidRDefault="003C7439" w:rsidP="00260423">
            <w:r>
              <w:t>S/F</w:t>
            </w:r>
          </w:p>
        </w:tc>
      </w:tr>
      <w:tr w:rsidR="00F013EA" w:rsidRPr="00E907CD" w14:paraId="4B3B6542" w14:textId="77777777" w:rsidTr="003D4CB7">
        <w:tc>
          <w:tcPr>
            <w:tcW w:w="1714" w:type="pct"/>
            <w:vAlign w:val="bottom"/>
          </w:tcPr>
          <w:p w14:paraId="0C756B0A" w14:textId="1A062A36" w:rsidR="00F013EA" w:rsidRDefault="00F013EA" w:rsidP="00260423">
            <w:pPr>
              <w:rPr>
                <w:rFonts w:ascii="Calibri" w:hAnsi="Calibri" w:cs="Calibri"/>
                <w:color w:val="000000"/>
                <w:sz w:val="22"/>
                <w:szCs w:val="22"/>
              </w:rPr>
            </w:pPr>
            <w:proofErr w:type="spellStart"/>
            <w:r w:rsidRPr="00EC78AE">
              <w:rPr>
                <w:rFonts w:ascii="Calibri" w:hAnsi="Calibri" w:cs="Calibri"/>
                <w:color w:val="000000"/>
                <w:sz w:val="22"/>
                <w:szCs w:val="22"/>
              </w:rPr>
              <w:t>UpdateBankInfo</w:t>
            </w:r>
            <w:proofErr w:type="spellEnd"/>
          </w:p>
        </w:tc>
        <w:tc>
          <w:tcPr>
            <w:tcW w:w="1979" w:type="pct"/>
            <w:vAlign w:val="bottom"/>
          </w:tcPr>
          <w:p w14:paraId="0F9806DF" w14:textId="5FFDEF95" w:rsidR="00F013EA" w:rsidRPr="00E907CD" w:rsidRDefault="00F013EA" w:rsidP="00260423">
            <w:proofErr w:type="spellStart"/>
            <w:r>
              <w:rPr>
                <w:rFonts w:ascii="Calibri" w:hAnsi="Calibri" w:cs="Calibri"/>
                <w:color w:val="000000"/>
                <w:sz w:val="22"/>
                <w:szCs w:val="22"/>
              </w:rPr>
              <w:t>id,BankName,Account</w:t>
            </w:r>
            <w:proofErr w:type="spellEnd"/>
            <w:r>
              <w:rPr>
                <w:rFonts w:ascii="Calibri" w:hAnsi="Calibri" w:cs="Calibri"/>
                <w:color w:val="000000"/>
                <w:sz w:val="22"/>
                <w:szCs w:val="22"/>
              </w:rPr>
              <w:t xml:space="preserve"> </w:t>
            </w:r>
            <w:proofErr w:type="spellStart"/>
            <w:r>
              <w:rPr>
                <w:rFonts w:ascii="Calibri" w:hAnsi="Calibri" w:cs="Calibri"/>
                <w:color w:val="000000"/>
                <w:sz w:val="22"/>
                <w:szCs w:val="22"/>
              </w:rPr>
              <w:t>Number,AccountHoldername,Routing</w:t>
            </w:r>
            <w:proofErr w:type="spellEnd"/>
            <w:r>
              <w:rPr>
                <w:rFonts w:ascii="Calibri" w:hAnsi="Calibri" w:cs="Calibri"/>
                <w:color w:val="000000"/>
                <w:sz w:val="22"/>
                <w:szCs w:val="22"/>
              </w:rPr>
              <w:t xml:space="preserve"> Number(encrypt except id, bank name)</w:t>
            </w:r>
          </w:p>
        </w:tc>
        <w:tc>
          <w:tcPr>
            <w:tcW w:w="1307" w:type="pct"/>
          </w:tcPr>
          <w:p w14:paraId="564C613E" w14:textId="0E9F7D22" w:rsidR="00F013EA" w:rsidRPr="00E907CD" w:rsidRDefault="003C7439" w:rsidP="00260423">
            <w:r>
              <w:t>S/F</w:t>
            </w:r>
          </w:p>
        </w:tc>
      </w:tr>
    </w:tbl>
    <w:p w14:paraId="5A2E0EC5" w14:textId="77777777" w:rsidR="00FE163B" w:rsidRDefault="00FE163B" w:rsidP="00B84A6E">
      <w:pPr>
        <w:pStyle w:val="EYBodyText"/>
        <w:rPr>
          <w:ins w:id="281" w:author="Santhosh Joseph" w:date="2016-06-29T14:10:00Z"/>
        </w:rPr>
      </w:pPr>
    </w:p>
    <w:p w14:paraId="154F4557" w14:textId="6ECC58B5" w:rsidR="00791ADD" w:rsidRDefault="00791ADD" w:rsidP="00791ADD">
      <w:pPr>
        <w:pStyle w:val="Heading3"/>
        <w:rPr>
          <w:ins w:id="282" w:author="Santhosh Joseph" w:date="2016-06-29T14:11:00Z"/>
        </w:rPr>
      </w:pPr>
      <w:bookmarkStart w:id="283" w:name="_Toc454973310"/>
      <w:ins w:id="284" w:author="Santhosh Joseph" w:date="2016-06-29T14:10:00Z">
        <w:r>
          <w:t xml:space="preserve">Service </w:t>
        </w:r>
        <w:proofErr w:type="gramStart"/>
        <w:r>
          <w:t>Implementation</w:t>
        </w:r>
      </w:ins>
      <w:ins w:id="285" w:author="Santhosh Joseph" w:date="2016-06-29T14:13:00Z">
        <w:r w:rsidR="00611799">
          <w:t>(</w:t>
        </w:r>
        <w:proofErr w:type="gramEnd"/>
        <w:r w:rsidR="00611799">
          <w:t>interface methods)</w:t>
        </w:r>
      </w:ins>
      <w:bookmarkEnd w:id="283"/>
    </w:p>
    <w:p w14:paraId="13CB6CFD" w14:textId="7E20D5F0" w:rsidR="00744984" w:rsidRPr="00FF431A" w:rsidRDefault="00744984">
      <w:pPr>
        <w:pStyle w:val="Heading4"/>
        <w:rPr>
          <w:ins w:id="286" w:author="Santhosh Joseph" w:date="2016-06-29T14:11:00Z"/>
          <w:rPrChange w:id="287" w:author="Santhosh Joseph" w:date="2016-06-29T14:11:00Z">
            <w:rPr>
              <w:ins w:id="288" w:author="Santhosh Joseph" w:date="2016-06-29T14:11:00Z"/>
              <w:rFonts w:ascii="Calibri" w:hAnsi="Calibri" w:cs="Calibri"/>
              <w:color w:val="000000"/>
              <w:sz w:val="22"/>
              <w:szCs w:val="22"/>
            </w:rPr>
          </w:rPrChange>
        </w:rPr>
        <w:pPrChange w:id="289" w:author="Santhosh Joseph" w:date="2016-06-29T14:11:00Z">
          <w:pPr>
            <w:pStyle w:val="Heading3"/>
          </w:pPr>
        </w:pPrChange>
      </w:pPr>
      <w:proofErr w:type="spellStart"/>
      <w:ins w:id="290" w:author="Santhosh Joseph" w:date="2016-06-29T14:11:00Z">
        <w:r>
          <w:rPr>
            <w:rFonts w:ascii="Calibri" w:hAnsi="Calibri" w:cs="Calibri"/>
            <w:color w:val="000000"/>
            <w:sz w:val="22"/>
            <w:szCs w:val="22"/>
          </w:rPr>
          <w:t>RegisterRider</w:t>
        </w:r>
        <w:proofErr w:type="spellEnd"/>
      </w:ins>
    </w:p>
    <w:p w14:paraId="0D26AD29" w14:textId="6F94C19C" w:rsidR="00FF431A" w:rsidRDefault="002F31FC">
      <w:pPr>
        <w:rPr>
          <w:ins w:id="291" w:author="Santhosh Joseph" w:date="2016-06-29T14:12:00Z"/>
          <w:rFonts w:ascii="Calibri" w:hAnsi="Calibri" w:cs="Calibri"/>
          <w:color w:val="000000"/>
          <w:sz w:val="22"/>
          <w:szCs w:val="22"/>
        </w:rPr>
        <w:pPrChange w:id="292" w:author="Santhosh Joseph" w:date="2016-06-29T14:11:00Z">
          <w:pPr>
            <w:pStyle w:val="Heading3"/>
          </w:pPr>
        </w:pPrChange>
      </w:pPr>
      <w:ins w:id="293" w:author="Santhosh Joseph" w:date="2016-06-29T14:11:00Z">
        <w:r>
          <w:rPr>
            <w:rFonts w:ascii="Calibri" w:hAnsi="Calibri" w:cs="Calibri"/>
            <w:color w:val="000000"/>
            <w:sz w:val="22"/>
            <w:szCs w:val="22"/>
          </w:rPr>
          <w:t xml:space="preserve">Accept all </w:t>
        </w:r>
        <w:proofErr w:type="gramStart"/>
        <w:r>
          <w:rPr>
            <w:rFonts w:ascii="Calibri" w:hAnsi="Calibri" w:cs="Calibri"/>
            <w:color w:val="000000"/>
            <w:sz w:val="22"/>
            <w:szCs w:val="22"/>
          </w:rPr>
          <w:t xml:space="preserve">parameters </w:t>
        </w:r>
      </w:ins>
      <w:ins w:id="294" w:author="Santhosh Joseph" w:date="2016-06-29T14:12:00Z">
        <w:r>
          <w:rPr>
            <w:rFonts w:ascii="Calibri" w:hAnsi="Calibri" w:cs="Calibri"/>
            <w:color w:val="000000"/>
            <w:sz w:val="22"/>
            <w:szCs w:val="22"/>
          </w:rPr>
          <w:t xml:space="preserve"> </w:t>
        </w:r>
        <w:proofErr w:type="spellStart"/>
        <w:r>
          <w:rPr>
            <w:rFonts w:ascii="Calibri" w:hAnsi="Calibri" w:cs="Calibri"/>
            <w:color w:val="000000"/>
            <w:sz w:val="22"/>
            <w:szCs w:val="22"/>
          </w:rPr>
          <w:t>ans</w:t>
        </w:r>
        <w:proofErr w:type="spellEnd"/>
        <w:proofErr w:type="gramEnd"/>
        <w:r>
          <w:rPr>
            <w:rFonts w:ascii="Calibri" w:hAnsi="Calibri" w:cs="Calibri"/>
            <w:color w:val="000000"/>
            <w:sz w:val="22"/>
            <w:szCs w:val="22"/>
          </w:rPr>
          <w:t xml:space="preserve"> save it in DB</w:t>
        </w:r>
      </w:ins>
    </w:p>
    <w:p w14:paraId="2732ACFD" w14:textId="1AAF15FB" w:rsidR="00C9194F" w:rsidRPr="006D5221" w:rsidRDefault="00C9194F">
      <w:pPr>
        <w:pStyle w:val="Heading4"/>
        <w:rPr>
          <w:ins w:id="295" w:author="Santhosh Joseph" w:date="2016-06-29T14:12:00Z"/>
          <w:rFonts w:ascii="Calibri" w:hAnsi="Calibri" w:cs="Calibri"/>
          <w:color w:val="000000"/>
          <w:sz w:val="22"/>
          <w:szCs w:val="22"/>
          <w:rPrChange w:id="296" w:author="Santhosh Joseph" w:date="2016-06-29T14:13:00Z">
            <w:rPr>
              <w:ins w:id="297" w:author="Santhosh Joseph" w:date="2016-06-29T14:12:00Z"/>
            </w:rPr>
          </w:rPrChange>
        </w:rPr>
        <w:pPrChange w:id="298" w:author="Santhosh Joseph" w:date="2016-06-29T14:13:00Z">
          <w:pPr>
            <w:pStyle w:val="Heading4"/>
            <w:numPr>
              <w:numId w:val="45"/>
            </w:numPr>
          </w:pPr>
        </w:pPrChange>
      </w:pPr>
      <w:proofErr w:type="spellStart"/>
      <w:ins w:id="299" w:author="Santhosh Joseph" w:date="2016-06-29T14:12:00Z">
        <w:r>
          <w:rPr>
            <w:rFonts w:ascii="Calibri" w:hAnsi="Calibri" w:cs="Calibri"/>
            <w:color w:val="000000"/>
            <w:sz w:val="22"/>
            <w:szCs w:val="22"/>
          </w:rPr>
          <w:t>RegisterDriver</w:t>
        </w:r>
        <w:proofErr w:type="spellEnd"/>
      </w:ins>
    </w:p>
    <w:p w14:paraId="5E2325D3" w14:textId="77777777" w:rsidR="00C9194F" w:rsidRDefault="00C9194F" w:rsidP="00C9194F">
      <w:pPr>
        <w:rPr>
          <w:ins w:id="300" w:author="Santhosh Joseph" w:date="2016-06-29T14:12:00Z"/>
          <w:rFonts w:ascii="Calibri" w:hAnsi="Calibri" w:cs="Calibri"/>
          <w:color w:val="000000"/>
          <w:sz w:val="22"/>
          <w:szCs w:val="22"/>
        </w:rPr>
      </w:pPr>
      <w:ins w:id="301" w:author="Santhosh Joseph" w:date="2016-06-29T14:12:00Z">
        <w:r>
          <w:rPr>
            <w:rFonts w:ascii="Calibri" w:hAnsi="Calibri" w:cs="Calibri"/>
            <w:color w:val="000000"/>
            <w:sz w:val="22"/>
            <w:szCs w:val="22"/>
          </w:rPr>
          <w:t xml:space="preserve">Accept all </w:t>
        </w:r>
        <w:proofErr w:type="gramStart"/>
        <w:r>
          <w:rPr>
            <w:rFonts w:ascii="Calibri" w:hAnsi="Calibri" w:cs="Calibri"/>
            <w:color w:val="000000"/>
            <w:sz w:val="22"/>
            <w:szCs w:val="22"/>
          </w:rPr>
          <w:t xml:space="preserve">parameters  </w:t>
        </w:r>
        <w:proofErr w:type="spellStart"/>
        <w:r>
          <w:rPr>
            <w:rFonts w:ascii="Calibri" w:hAnsi="Calibri" w:cs="Calibri"/>
            <w:color w:val="000000"/>
            <w:sz w:val="22"/>
            <w:szCs w:val="22"/>
          </w:rPr>
          <w:t>ans</w:t>
        </w:r>
        <w:proofErr w:type="spellEnd"/>
        <w:proofErr w:type="gramEnd"/>
        <w:r>
          <w:rPr>
            <w:rFonts w:ascii="Calibri" w:hAnsi="Calibri" w:cs="Calibri"/>
            <w:color w:val="000000"/>
            <w:sz w:val="22"/>
            <w:szCs w:val="22"/>
          </w:rPr>
          <w:t xml:space="preserve"> save it in DB</w:t>
        </w:r>
      </w:ins>
    </w:p>
    <w:p w14:paraId="056EE72C" w14:textId="77777777" w:rsidR="00C9194F" w:rsidRPr="00331F3A" w:rsidRDefault="00C9194F" w:rsidP="00C9194F">
      <w:pPr>
        <w:rPr>
          <w:ins w:id="302" w:author="Santhosh Joseph" w:date="2016-06-29T14:12:00Z"/>
          <w:rFonts w:ascii="Calibri" w:hAnsi="Calibri" w:cs="Calibri"/>
          <w:color w:val="000000"/>
          <w:sz w:val="22"/>
          <w:szCs w:val="22"/>
        </w:rPr>
      </w:pPr>
    </w:p>
    <w:p w14:paraId="4AA9CFC6" w14:textId="77777777" w:rsidR="002F31FC" w:rsidRPr="00FF431A" w:rsidRDefault="002F31FC">
      <w:pPr>
        <w:rPr>
          <w:ins w:id="303" w:author="Santhosh Joseph" w:date="2016-06-29T14:10:00Z"/>
          <w:rFonts w:ascii="Calibri" w:hAnsi="Calibri" w:cs="Calibri"/>
          <w:color w:val="000000"/>
          <w:sz w:val="22"/>
          <w:szCs w:val="22"/>
          <w:rPrChange w:id="304" w:author="Santhosh Joseph" w:date="2016-06-29T14:11:00Z">
            <w:rPr>
              <w:ins w:id="305" w:author="Santhosh Joseph" w:date="2016-06-29T14:10:00Z"/>
            </w:rPr>
          </w:rPrChange>
        </w:rPr>
        <w:pPrChange w:id="306" w:author="Santhosh Joseph" w:date="2016-06-29T14:11:00Z">
          <w:pPr>
            <w:pStyle w:val="Heading3"/>
          </w:pPr>
        </w:pPrChange>
      </w:pPr>
    </w:p>
    <w:p w14:paraId="2069C3F1" w14:textId="50098A9B" w:rsidR="004B3D13" w:rsidRDefault="004B3D13" w:rsidP="004B3D13">
      <w:pPr>
        <w:pStyle w:val="Heading3"/>
        <w:rPr>
          <w:ins w:id="307" w:author="Santhosh Joseph" w:date="2016-06-29T14:13:00Z"/>
        </w:rPr>
      </w:pPr>
      <w:bookmarkStart w:id="308" w:name="_Toc454973311"/>
      <w:ins w:id="309" w:author="Santhosh Joseph" w:date="2016-06-29T14:13:00Z">
        <w:r>
          <w:t xml:space="preserve">Service </w:t>
        </w:r>
        <w:proofErr w:type="gramStart"/>
        <w:r>
          <w:t>Implementation(</w:t>
        </w:r>
        <w:proofErr w:type="gramEnd"/>
        <w:r>
          <w:t>Back End methods)</w:t>
        </w:r>
        <w:bookmarkEnd w:id="308"/>
      </w:ins>
    </w:p>
    <w:p w14:paraId="2781A16A" w14:textId="71C11E81" w:rsidR="004B3D13" w:rsidRPr="00550405" w:rsidRDefault="00D640CA" w:rsidP="004B3D13">
      <w:pPr>
        <w:pStyle w:val="Heading4"/>
        <w:rPr>
          <w:ins w:id="310" w:author="Santhosh Joseph" w:date="2016-06-29T14:15:00Z"/>
          <w:rPrChange w:id="311" w:author="Santhosh Joseph" w:date="2016-06-29T14:15:00Z">
            <w:rPr>
              <w:ins w:id="312" w:author="Santhosh Joseph" w:date="2016-06-29T14:15:00Z"/>
              <w:rFonts w:ascii="Calibri" w:hAnsi="Calibri" w:cs="Calibri"/>
              <w:color w:val="000000"/>
              <w:sz w:val="22"/>
              <w:szCs w:val="22"/>
            </w:rPr>
          </w:rPrChange>
        </w:rPr>
      </w:pPr>
      <w:ins w:id="313" w:author="Santhosh Joseph" w:date="2016-06-29T14:13:00Z">
        <w:r>
          <w:rPr>
            <w:rFonts w:ascii="Calibri" w:hAnsi="Calibri" w:cs="Calibri"/>
            <w:color w:val="000000"/>
            <w:sz w:val="22"/>
            <w:szCs w:val="22"/>
          </w:rPr>
          <w:t>Handle</w:t>
        </w:r>
        <w:r w:rsidR="00BE7CFF">
          <w:rPr>
            <w:rFonts w:ascii="Calibri" w:hAnsi="Calibri" w:cs="Calibri"/>
            <w:color w:val="000000"/>
            <w:sz w:val="22"/>
            <w:szCs w:val="22"/>
          </w:rPr>
          <w:t xml:space="preserve"> </w:t>
        </w:r>
      </w:ins>
      <w:ins w:id="314" w:author="Santhosh Joseph" w:date="2016-06-29T14:14:00Z">
        <w:r w:rsidR="00BE7CFF">
          <w:rPr>
            <w:rFonts w:ascii="Calibri" w:hAnsi="Calibri" w:cs="Calibri"/>
            <w:color w:val="000000"/>
            <w:sz w:val="22"/>
            <w:szCs w:val="22"/>
          </w:rPr>
          <w:t>s</w:t>
        </w:r>
      </w:ins>
      <w:ins w:id="315" w:author="Santhosh Joseph" w:date="2016-06-29T14:13:00Z">
        <w:r w:rsidR="00BE7CFF">
          <w:rPr>
            <w:rFonts w:ascii="Calibri" w:hAnsi="Calibri" w:cs="Calibri"/>
            <w:color w:val="000000"/>
            <w:sz w:val="22"/>
            <w:szCs w:val="22"/>
          </w:rPr>
          <w:t xml:space="preserve">cheduled </w:t>
        </w:r>
      </w:ins>
      <w:ins w:id="316" w:author="Santhosh Joseph" w:date="2016-06-29T14:14:00Z">
        <w:r w:rsidR="00BE7CFF">
          <w:rPr>
            <w:rFonts w:ascii="Calibri" w:hAnsi="Calibri" w:cs="Calibri"/>
            <w:color w:val="000000"/>
            <w:sz w:val="22"/>
            <w:szCs w:val="22"/>
          </w:rPr>
          <w:t>r</w:t>
        </w:r>
      </w:ins>
      <w:ins w:id="317" w:author="Santhosh Joseph" w:date="2016-06-29T14:13:00Z">
        <w:r>
          <w:rPr>
            <w:rFonts w:ascii="Calibri" w:hAnsi="Calibri" w:cs="Calibri"/>
            <w:color w:val="000000"/>
            <w:sz w:val="22"/>
            <w:szCs w:val="22"/>
          </w:rPr>
          <w:t>ide requests</w:t>
        </w:r>
      </w:ins>
    </w:p>
    <w:p w14:paraId="76575B02" w14:textId="148D5F58" w:rsidR="00550405" w:rsidRPr="00550405" w:rsidRDefault="00550405">
      <w:pPr>
        <w:pStyle w:val="EYBodyText"/>
        <w:rPr>
          <w:ins w:id="318" w:author="Santhosh Joseph" w:date="2016-06-29T14:14:00Z"/>
          <w:rPrChange w:id="319" w:author="Santhosh Joseph" w:date="2016-06-29T14:16:00Z">
            <w:rPr>
              <w:ins w:id="320" w:author="Santhosh Joseph" w:date="2016-06-29T14:14:00Z"/>
              <w:rFonts w:ascii="Calibri" w:hAnsi="Calibri" w:cs="Calibri"/>
              <w:color w:val="000000"/>
              <w:sz w:val="22"/>
              <w:szCs w:val="22"/>
            </w:rPr>
          </w:rPrChange>
        </w:rPr>
        <w:pPrChange w:id="321" w:author="Santhosh Joseph" w:date="2016-06-29T14:16:00Z">
          <w:pPr>
            <w:pStyle w:val="Heading4"/>
          </w:pPr>
        </w:pPrChange>
      </w:pPr>
      <w:proofErr w:type="gramStart"/>
      <w:ins w:id="322" w:author="Santhosh Joseph" w:date="2016-06-29T14:16:00Z">
        <w:r>
          <w:t>dad</w:t>
        </w:r>
      </w:ins>
      <w:proofErr w:type="gramEnd"/>
    </w:p>
    <w:p w14:paraId="4445F328" w14:textId="170093AA" w:rsidR="00900ADC" w:rsidRPr="00331F3A" w:rsidRDefault="00900ADC" w:rsidP="00900ADC">
      <w:pPr>
        <w:pStyle w:val="Heading4"/>
        <w:rPr>
          <w:ins w:id="323" w:author="Santhosh Joseph" w:date="2016-06-29T14:14:00Z"/>
        </w:rPr>
      </w:pPr>
      <w:proofErr w:type="gramStart"/>
      <w:ins w:id="324" w:author="Santhosh Joseph" w:date="2016-06-29T14:14:00Z">
        <w:r>
          <w:rPr>
            <w:rFonts w:ascii="Calibri" w:hAnsi="Calibri" w:cs="Calibri"/>
            <w:color w:val="000000"/>
            <w:sz w:val="22"/>
            <w:szCs w:val="22"/>
          </w:rPr>
          <w:t>Handle  request</w:t>
        </w:r>
        <w:proofErr w:type="gramEnd"/>
        <w:r>
          <w:rPr>
            <w:rFonts w:ascii="Calibri" w:hAnsi="Calibri" w:cs="Calibri"/>
            <w:color w:val="000000"/>
            <w:sz w:val="22"/>
            <w:szCs w:val="22"/>
          </w:rPr>
          <w:t xml:space="preserve"> with </w:t>
        </w:r>
      </w:ins>
      <w:ins w:id="325" w:author="Santhosh Joseph" w:date="2016-06-29T14:15:00Z">
        <w:r>
          <w:rPr>
            <w:rFonts w:ascii="Calibri" w:hAnsi="Calibri" w:cs="Calibri"/>
            <w:color w:val="000000"/>
            <w:sz w:val="22"/>
            <w:szCs w:val="22"/>
          </w:rPr>
          <w:t>multiple drivers</w:t>
        </w:r>
      </w:ins>
    </w:p>
    <w:p w14:paraId="19172D29" w14:textId="3139D3FB" w:rsidR="004B3D13" w:rsidRDefault="00550405">
      <w:pPr>
        <w:pStyle w:val="EYBodyText"/>
        <w:rPr>
          <w:ins w:id="326" w:author="Santhosh Joseph" w:date="2016-06-29T14:13:00Z"/>
        </w:rPr>
        <w:pPrChange w:id="327" w:author="Santhosh Joseph" w:date="2016-06-29T14:15:00Z">
          <w:pPr>
            <w:pStyle w:val="Heading3"/>
          </w:pPr>
        </w:pPrChange>
      </w:pPr>
      <w:proofErr w:type="gramStart"/>
      <w:ins w:id="328" w:author="Santhosh Joseph" w:date="2016-06-29T14:16:00Z">
        <w:r>
          <w:t>dad</w:t>
        </w:r>
      </w:ins>
      <w:proofErr w:type="gramEnd"/>
    </w:p>
    <w:p w14:paraId="3CFBF0C1" w14:textId="0E8F79A1" w:rsidR="00791ADD" w:rsidRPr="00B84A6E" w:rsidRDefault="00550405" w:rsidP="00B84A6E">
      <w:pPr>
        <w:pStyle w:val="EYBodyText"/>
      </w:pPr>
      <w:proofErr w:type="spellStart"/>
      <w:proofErr w:type="gramStart"/>
      <w:ins w:id="329" w:author="Santhosh Joseph" w:date="2016-06-29T14:16:00Z">
        <w:r>
          <w:t>dadad</w:t>
        </w:r>
      </w:ins>
      <w:proofErr w:type="spellEnd"/>
      <w:proofErr w:type="gramEnd"/>
    </w:p>
    <w:p w14:paraId="11C517BA" w14:textId="49CA6F32" w:rsidR="00006478" w:rsidRDefault="00D52E9D" w:rsidP="002209BE">
      <w:pPr>
        <w:pStyle w:val="EYHeading1"/>
      </w:pPr>
      <w:bookmarkStart w:id="330" w:name="_Toc454973312"/>
      <w:r>
        <w:lastRenderedPageBreak/>
        <w:t>Security</w:t>
      </w:r>
      <w:bookmarkEnd w:id="259"/>
      <w:bookmarkEnd w:id="260"/>
      <w:bookmarkEnd w:id="261"/>
      <w:bookmarkEnd w:id="262"/>
      <w:bookmarkEnd w:id="263"/>
      <w:bookmarkEnd w:id="330"/>
    </w:p>
    <w:p w14:paraId="4811522F" w14:textId="77777777" w:rsidR="00C72C41" w:rsidRDefault="00C72C41" w:rsidP="009B6723">
      <w:pPr>
        <w:pStyle w:val="Heading2"/>
      </w:pPr>
      <w:bookmarkStart w:id="331" w:name="_Toc252292130"/>
      <w:bookmarkStart w:id="332" w:name="_Toc273018380"/>
      <w:bookmarkStart w:id="333" w:name="_Toc274137938"/>
      <w:bookmarkStart w:id="334" w:name="_Toc274578890"/>
      <w:bookmarkStart w:id="335" w:name="_Toc274593091"/>
      <w:bookmarkStart w:id="336" w:name="_Toc411598450"/>
      <w:bookmarkStart w:id="337" w:name="_Toc454973313"/>
      <w:r>
        <w:t>Authentication</w:t>
      </w:r>
      <w:bookmarkEnd w:id="331"/>
      <w:bookmarkEnd w:id="332"/>
      <w:bookmarkEnd w:id="333"/>
      <w:bookmarkEnd w:id="334"/>
      <w:bookmarkEnd w:id="335"/>
      <w:bookmarkEnd w:id="336"/>
      <w:bookmarkEnd w:id="337"/>
    </w:p>
    <w:p w14:paraId="5B8ABE6C" w14:textId="77777777" w:rsidR="00C72C41" w:rsidRPr="00B11061" w:rsidRDefault="00C72C41" w:rsidP="00C72C41">
      <w:pPr>
        <w:pStyle w:val="EYBodyText"/>
      </w:pPr>
      <w:bookmarkStart w:id="338" w:name="_Toc252292131"/>
      <w:bookmarkStart w:id="339" w:name="_Toc273018381"/>
      <w:bookmarkStart w:id="340" w:name="_Toc274137939"/>
      <w:bookmarkStart w:id="341" w:name="_Toc274578891"/>
      <w:bookmarkStart w:id="342" w:name="_Toc274593092"/>
      <w:r>
        <w:t>The different</w:t>
      </w:r>
      <w:r w:rsidRPr="00B11061">
        <w:t xml:space="preserve"> Authentication </w:t>
      </w:r>
      <w:r>
        <w:t>models used are as follows:</w:t>
      </w:r>
    </w:p>
    <w:p w14:paraId="461C5025" w14:textId="77777777" w:rsidR="00C72C41" w:rsidRDefault="00C72C41" w:rsidP="002209BE">
      <w:pPr>
        <w:pStyle w:val="Heading3"/>
      </w:pPr>
      <w:bookmarkStart w:id="343" w:name="_Toc411598452"/>
      <w:bookmarkStart w:id="344" w:name="_Toc454973314"/>
      <w:r>
        <w:t>Mobile Authentication</w:t>
      </w:r>
      <w:bookmarkEnd w:id="343"/>
      <w:bookmarkEnd w:id="344"/>
    </w:p>
    <w:p w14:paraId="1C8A74C6" w14:textId="77777777" w:rsidR="00BC1D56" w:rsidRPr="000F4EC9" w:rsidRDefault="00BC1D56" w:rsidP="006E27E3"/>
    <w:p w14:paraId="4CEFD545" w14:textId="77777777" w:rsidR="00C72C41" w:rsidRDefault="00C72C41" w:rsidP="009B6723">
      <w:pPr>
        <w:pStyle w:val="Heading2"/>
      </w:pPr>
      <w:bookmarkStart w:id="345" w:name="_Toc411598453"/>
      <w:bookmarkStart w:id="346" w:name="_Toc454973315"/>
      <w:r>
        <w:t>Authorization</w:t>
      </w:r>
      <w:bookmarkEnd w:id="338"/>
      <w:bookmarkEnd w:id="339"/>
      <w:bookmarkEnd w:id="340"/>
      <w:bookmarkEnd w:id="341"/>
      <w:bookmarkEnd w:id="342"/>
      <w:bookmarkEnd w:id="345"/>
      <w:bookmarkEnd w:id="346"/>
    </w:p>
    <w:p w14:paraId="65AD7CD6" w14:textId="628F6765" w:rsidR="009D3B15" w:rsidRDefault="00357E49" w:rsidP="00821789">
      <w:pPr>
        <w:pStyle w:val="Heading3"/>
      </w:pPr>
      <w:bookmarkStart w:id="347" w:name="_Toc454973316"/>
      <w:r>
        <w:t>NA</w:t>
      </w:r>
      <w:bookmarkEnd w:id="347"/>
    </w:p>
    <w:p w14:paraId="410B0623" w14:textId="77777777" w:rsidR="00D52E9D" w:rsidRDefault="00D52E9D" w:rsidP="009B6723">
      <w:pPr>
        <w:pStyle w:val="Heading2"/>
      </w:pPr>
      <w:bookmarkStart w:id="348" w:name="_Toc252292132"/>
      <w:bookmarkStart w:id="349" w:name="_Toc273018382"/>
      <w:bookmarkStart w:id="350" w:name="_Toc274137940"/>
      <w:bookmarkStart w:id="351" w:name="_Toc274578892"/>
      <w:bookmarkStart w:id="352" w:name="_Toc274593093"/>
      <w:bookmarkStart w:id="353" w:name="_Toc454973317"/>
      <w:r>
        <w:t>Database Connections</w:t>
      </w:r>
      <w:bookmarkEnd w:id="348"/>
      <w:bookmarkEnd w:id="349"/>
      <w:bookmarkEnd w:id="350"/>
      <w:bookmarkEnd w:id="351"/>
      <w:bookmarkEnd w:id="352"/>
      <w:bookmarkEnd w:id="353"/>
    </w:p>
    <w:p w14:paraId="410B0624" w14:textId="1AD9F3A0" w:rsidR="00D52E9D" w:rsidRPr="00F03060" w:rsidRDefault="00E26253" w:rsidP="00F03060">
      <w:pPr>
        <w:pStyle w:val="EYBodyText"/>
        <w:spacing w:after="180"/>
      </w:pPr>
      <w:r>
        <w:t>NA</w:t>
      </w:r>
    </w:p>
    <w:p w14:paraId="410B0625" w14:textId="77777777" w:rsidR="00D52E9D" w:rsidRDefault="00D52E9D" w:rsidP="009B6723">
      <w:pPr>
        <w:pStyle w:val="Heading2"/>
      </w:pPr>
      <w:bookmarkStart w:id="354" w:name="_Toc252292133"/>
      <w:bookmarkStart w:id="355" w:name="_Toc273018383"/>
      <w:bookmarkStart w:id="356" w:name="_Toc274137941"/>
      <w:bookmarkStart w:id="357" w:name="_Toc274578893"/>
      <w:bookmarkStart w:id="358" w:name="_Toc274593094"/>
      <w:bookmarkStart w:id="359" w:name="_Toc454973318"/>
      <w:r>
        <w:t>Data protection</w:t>
      </w:r>
      <w:bookmarkEnd w:id="354"/>
      <w:bookmarkEnd w:id="355"/>
      <w:bookmarkEnd w:id="356"/>
      <w:bookmarkEnd w:id="357"/>
      <w:bookmarkEnd w:id="358"/>
      <w:bookmarkEnd w:id="359"/>
    </w:p>
    <w:p w14:paraId="404B58B0" w14:textId="4F7AD69C" w:rsidR="001B5C6B" w:rsidRDefault="002F1298" w:rsidP="00F03060">
      <w:pPr>
        <w:pStyle w:val="EYBodyText"/>
        <w:spacing w:after="180"/>
      </w:pPr>
      <w:bookmarkStart w:id="360" w:name="_Toc224386957"/>
      <w:bookmarkStart w:id="361" w:name="_Toc252292134"/>
      <w:bookmarkStart w:id="362" w:name="_Toc273018384"/>
      <w:bookmarkStart w:id="363" w:name="_Toc274137942"/>
      <w:bookmarkStart w:id="364" w:name="_Toc274578894"/>
      <w:bookmarkStart w:id="365" w:name="_Toc274593095"/>
      <w:r>
        <w:t>NA</w:t>
      </w:r>
    </w:p>
    <w:p w14:paraId="410B0627" w14:textId="77777777" w:rsidR="00D52E9D" w:rsidRDefault="00D52E9D" w:rsidP="009B6723">
      <w:pPr>
        <w:pStyle w:val="Heading2"/>
      </w:pPr>
      <w:bookmarkStart w:id="366" w:name="_Toc454973319"/>
      <w:r>
        <w:t>Other considerations</w:t>
      </w:r>
      <w:bookmarkEnd w:id="360"/>
      <w:bookmarkEnd w:id="361"/>
      <w:bookmarkEnd w:id="362"/>
      <w:bookmarkEnd w:id="363"/>
      <w:bookmarkEnd w:id="364"/>
      <w:bookmarkEnd w:id="365"/>
      <w:bookmarkEnd w:id="366"/>
    </w:p>
    <w:p w14:paraId="674D2E46" w14:textId="5E1A83E8" w:rsidR="00644A2E" w:rsidRDefault="00BD2C88" w:rsidP="002209BE">
      <w:pPr>
        <w:pStyle w:val="Heading3"/>
      </w:pPr>
      <w:bookmarkStart w:id="367" w:name="_Toc454973320"/>
      <w:r w:rsidRPr="00BD2C88">
        <w:t>Session Management</w:t>
      </w:r>
      <w:bookmarkEnd w:id="367"/>
    </w:p>
    <w:p w14:paraId="35FB8F7E" w14:textId="645B249E" w:rsidR="00FA0251" w:rsidRPr="00BD2C88" w:rsidRDefault="00BD2C88" w:rsidP="002209BE">
      <w:pPr>
        <w:pStyle w:val="Heading3"/>
        <w:rPr>
          <w:rFonts w:cs="ArialMT"/>
        </w:rPr>
      </w:pPr>
      <w:bookmarkStart w:id="368" w:name="_Toc454973321"/>
      <w:r w:rsidRPr="00BD2C88">
        <w:t>Cryptography</w:t>
      </w:r>
      <w:bookmarkEnd w:id="368"/>
    </w:p>
    <w:p w14:paraId="5EEFFFB9" w14:textId="38325451" w:rsidR="00482C0B" w:rsidRPr="003472D3" w:rsidRDefault="00482C0B" w:rsidP="002209BE">
      <w:pPr>
        <w:pStyle w:val="Heading3"/>
        <w:rPr>
          <w:rFonts w:cs="ArialMT"/>
        </w:rPr>
      </w:pPr>
      <w:bookmarkStart w:id="369" w:name="_Toc454973322"/>
      <w:r w:rsidRPr="00482C0B">
        <w:t>Secure communications</w:t>
      </w:r>
      <w:bookmarkEnd w:id="369"/>
    </w:p>
    <w:p w14:paraId="4B1AED91" w14:textId="2AC18711" w:rsidR="003472D3" w:rsidRPr="005E016E" w:rsidRDefault="003472D3" w:rsidP="00125CCD">
      <w:pPr>
        <w:pStyle w:val="ListParagraph"/>
        <w:widowControl w:val="0"/>
        <w:numPr>
          <w:ilvl w:val="0"/>
          <w:numId w:val="15"/>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rPr>
          <w:rFonts w:cs="ArialMT"/>
          <w:color w:val="FF0000"/>
          <w:szCs w:val="24"/>
        </w:rPr>
      </w:pPr>
      <w:r w:rsidRPr="005E016E">
        <w:rPr>
          <w:color w:val="FF0000"/>
          <w:szCs w:val="24"/>
        </w:rPr>
        <w:t xml:space="preserve">All server communications are secured with </w:t>
      </w:r>
      <w:proofErr w:type="gramStart"/>
      <w:r w:rsidRPr="005E016E">
        <w:rPr>
          <w:color w:val="FF0000"/>
          <w:szCs w:val="24"/>
        </w:rPr>
        <w:t>SSL.</w:t>
      </w:r>
      <w:r w:rsidR="002F58A6">
        <w:rPr>
          <w:color w:val="FF0000"/>
          <w:szCs w:val="24"/>
        </w:rPr>
        <w:t>??</w:t>
      </w:r>
      <w:proofErr w:type="gramEnd"/>
    </w:p>
    <w:p w14:paraId="20727810" w14:textId="5B56DDD4" w:rsidR="00666A97" w:rsidRPr="00666A97" w:rsidRDefault="00666A97" w:rsidP="002209BE">
      <w:pPr>
        <w:pStyle w:val="Heading3"/>
      </w:pPr>
      <w:bookmarkStart w:id="370" w:name="_Toc454973323"/>
      <w:r w:rsidRPr="00666A97">
        <w:t>Dat</w:t>
      </w:r>
      <w:r w:rsidR="0035571B">
        <w:t>a confidentiality</w:t>
      </w:r>
      <w:bookmarkEnd w:id="370"/>
    </w:p>
    <w:p w14:paraId="278D707A" w14:textId="2F12AFFC" w:rsidR="0035571B" w:rsidRDefault="00755901" w:rsidP="00125CCD">
      <w:pPr>
        <w:pStyle w:val="ListParagraph"/>
        <w:widowControl w:val="0"/>
        <w:numPr>
          <w:ilvl w:val="0"/>
          <w:numId w:val="16"/>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rPr>
          <w:rFonts w:cs="ArialMT"/>
          <w:szCs w:val="24"/>
        </w:rPr>
      </w:pPr>
      <w:r>
        <w:rPr>
          <w:rFonts w:cs="ArialMT"/>
          <w:szCs w:val="24"/>
        </w:rPr>
        <w:t>No data is stored on device and the App shows everything dynamically by calling REST APIs</w:t>
      </w:r>
      <w:r w:rsidR="0035571B">
        <w:rPr>
          <w:rFonts w:cs="ArialMT"/>
          <w:szCs w:val="24"/>
        </w:rPr>
        <w:t>.</w:t>
      </w:r>
    </w:p>
    <w:p w14:paraId="55105BCF" w14:textId="6F9EEBA3" w:rsidR="00234323" w:rsidRDefault="00234323" w:rsidP="00125CCD">
      <w:pPr>
        <w:pStyle w:val="ListParagraph"/>
        <w:widowControl w:val="0"/>
        <w:numPr>
          <w:ilvl w:val="0"/>
          <w:numId w:val="16"/>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rPr>
          <w:rFonts w:cs="ArialMT"/>
          <w:szCs w:val="24"/>
        </w:rPr>
      </w:pPr>
      <w:r>
        <w:rPr>
          <w:rFonts w:cs="ArialMT"/>
          <w:szCs w:val="24"/>
        </w:rPr>
        <w:t>The course information/discussion threads are not of confidential nature.</w:t>
      </w:r>
    </w:p>
    <w:p w14:paraId="6C1D334B" w14:textId="3F5076DD" w:rsidR="00BD2C88" w:rsidRPr="005C54D3" w:rsidRDefault="005C54D3" w:rsidP="002209BE">
      <w:pPr>
        <w:pStyle w:val="Heading3"/>
      </w:pPr>
      <w:bookmarkStart w:id="371" w:name="_Toc454973324"/>
      <w:r w:rsidRPr="005C54D3">
        <w:t>System Design and Architecture</w:t>
      </w:r>
      <w:bookmarkEnd w:id="371"/>
    </w:p>
    <w:p w14:paraId="5FC6D8F3" w14:textId="77777777" w:rsidR="00A00DDC" w:rsidRPr="00A00DDC" w:rsidRDefault="00A00DDC" w:rsidP="002209BE">
      <w:pPr>
        <w:pStyle w:val="Heading3"/>
      </w:pPr>
      <w:bookmarkStart w:id="372" w:name="_Toc454973325"/>
      <w:r w:rsidRPr="00A00DDC">
        <w:t>System Configuration</w:t>
      </w:r>
      <w:bookmarkEnd w:id="372"/>
    </w:p>
    <w:p w14:paraId="393FFC3A" w14:textId="5E5C6B44" w:rsidR="00A00DDC" w:rsidRDefault="00E53DB2" w:rsidP="00125CCD">
      <w:pPr>
        <w:pStyle w:val="ListParagraph"/>
        <w:widowControl w:val="0"/>
        <w:numPr>
          <w:ilvl w:val="0"/>
          <w:numId w:val="17"/>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rPr>
          <w:rFonts w:cs="ArialMT"/>
          <w:szCs w:val="24"/>
        </w:rPr>
      </w:pPr>
      <w:r>
        <w:rPr>
          <w:rFonts w:cs="ArialMT"/>
          <w:szCs w:val="24"/>
        </w:rPr>
        <w:t xml:space="preserve">Mobile application uses REST API for data downloading.  </w:t>
      </w:r>
    </w:p>
    <w:p w14:paraId="14B3F2A7" w14:textId="385B83FA" w:rsidR="00E53DB2" w:rsidRPr="00E53DB2" w:rsidRDefault="00E53DB2" w:rsidP="002209BE">
      <w:pPr>
        <w:pStyle w:val="Heading3"/>
      </w:pPr>
      <w:bookmarkStart w:id="373" w:name="_Toc454973326"/>
      <w:r w:rsidRPr="00E53DB2">
        <w:t>Secure</w:t>
      </w:r>
      <w:r>
        <w:rPr>
          <w:sz w:val="20"/>
        </w:rPr>
        <w:t xml:space="preserve"> </w:t>
      </w:r>
      <w:r w:rsidRPr="00E53DB2">
        <w:t>Development</w:t>
      </w:r>
      <w:bookmarkEnd w:id="373"/>
    </w:p>
    <w:p w14:paraId="7097712B" w14:textId="7DA86708" w:rsidR="00A00DDC" w:rsidRPr="00CA392B" w:rsidRDefault="00CA392B" w:rsidP="000B5F6A">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pPr>
      <w:r w:rsidRPr="00CA392B">
        <w:rPr>
          <w:rFonts w:cs="Arial"/>
        </w:rPr>
        <w:t xml:space="preserve"> </w:t>
      </w:r>
    </w:p>
    <w:p w14:paraId="0EBC973D" w14:textId="52B6EC89" w:rsidR="00FA0251" w:rsidRDefault="00FA0251" w:rsidP="00125CCD">
      <w:pPr>
        <w:pStyle w:val="ListParagraph"/>
        <w:widowControl w:val="0"/>
        <w:numPr>
          <w:ilvl w:val="0"/>
          <w:numId w:val="18"/>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rPr>
          <w:rFonts w:cs="ArialMT"/>
        </w:rPr>
      </w:pPr>
      <w:r w:rsidRPr="00CA392B">
        <w:rPr>
          <w:rFonts w:cs="ArialMT"/>
        </w:rPr>
        <w:t>User credentials such as passwords, passphrases, PINs and digital certificates (PKI) are not stored anywhere in the mobile device.</w:t>
      </w:r>
    </w:p>
    <w:p w14:paraId="27358142" w14:textId="70AE0827" w:rsidR="00FA0251" w:rsidRDefault="00FA0251" w:rsidP="00125CCD">
      <w:pPr>
        <w:pStyle w:val="ListParagraph"/>
        <w:widowControl w:val="0"/>
        <w:numPr>
          <w:ilvl w:val="0"/>
          <w:numId w:val="18"/>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rPr>
          <w:rFonts w:cs="ArialMT"/>
        </w:rPr>
      </w:pPr>
      <w:r w:rsidRPr="00CA392B">
        <w:rPr>
          <w:rFonts w:cs="ArialMT"/>
        </w:rPr>
        <w:t>Application does not allow sharing of its files and documents with unapproved Mobile Applications on the same mobile device.</w:t>
      </w:r>
    </w:p>
    <w:p w14:paraId="58BC6C9E" w14:textId="33BE7345" w:rsidR="00FA0251" w:rsidRDefault="00FA0251" w:rsidP="00125CCD">
      <w:pPr>
        <w:pStyle w:val="ListParagraph"/>
        <w:widowControl w:val="0"/>
        <w:numPr>
          <w:ilvl w:val="0"/>
          <w:numId w:val="18"/>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rPr>
          <w:rFonts w:cs="ArialMT"/>
        </w:rPr>
      </w:pPr>
      <w:r w:rsidRPr="00CA392B">
        <w:rPr>
          <w:rFonts w:cs="ArialMT"/>
        </w:rPr>
        <w:t xml:space="preserve">Application restricts copy and paste operations so its clipboard information cannot be shared with </w:t>
      </w:r>
      <w:r w:rsidRPr="00CA392B">
        <w:rPr>
          <w:rFonts w:cs="ArialMT"/>
        </w:rPr>
        <w:lastRenderedPageBreak/>
        <w:t>unapproved Mobile Applications.</w:t>
      </w:r>
    </w:p>
    <w:p w14:paraId="3FB2C597" w14:textId="1FDE7FE9" w:rsidR="00FA0251" w:rsidRDefault="00FA0251" w:rsidP="00125CCD">
      <w:pPr>
        <w:pStyle w:val="ListParagraph"/>
        <w:widowControl w:val="0"/>
        <w:numPr>
          <w:ilvl w:val="0"/>
          <w:numId w:val="18"/>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rPr>
          <w:rFonts w:cs="ArialMT"/>
        </w:rPr>
      </w:pPr>
      <w:r w:rsidRPr="00CA392B">
        <w:rPr>
          <w:rFonts w:cs="ArialMT"/>
        </w:rPr>
        <w:t>Application restricts its application data from being copied to connected computer-based or cloud-based backup services.</w:t>
      </w:r>
    </w:p>
    <w:p w14:paraId="410B0629" w14:textId="77777777" w:rsidR="00D52E9D" w:rsidRDefault="00D52E9D" w:rsidP="002209BE">
      <w:pPr>
        <w:pStyle w:val="EYHeading1"/>
      </w:pPr>
      <w:bookmarkStart w:id="374" w:name="_Toc252292135"/>
      <w:bookmarkStart w:id="375" w:name="_Toc273018385"/>
      <w:bookmarkStart w:id="376" w:name="_Toc274137943"/>
      <w:bookmarkStart w:id="377" w:name="_Toc274578895"/>
      <w:bookmarkStart w:id="378" w:name="_Toc274593096"/>
      <w:bookmarkStart w:id="379" w:name="_Toc454973327"/>
      <w:r>
        <w:lastRenderedPageBreak/>
        <w:t>Performance and Robustness</w:t>
      </w:r>
      <w:bookmarkEnd w:id="374"/>
      <w:bookmarkEnd w:id="375"/>
      <w:bookmarkEnd w:id="376"/>
      <w:bookmarkEnd w:id="377"/>
      <w:bookmarkEnd w:id="378"/>
      <w:bookmarkEnd w:id="379"/>
    </w:p>
    <w:p w14:paraId="188D5906" w14:textId="77777777" w:rsidR="00A22C39" w:rsidRDefault="00A22C39" w:rsidP="009B6723">
      <w:pPr>
        <w:pStyle w:val="Heading2"/>
      </w:pPr>
      <w:bookmarkStart w:id="380" w:name="_Toc252292136"/>
      <w:bookmarkStart w:id="381" w:name="_Toc273018386"/>
      <w:bookmarkStart w:id="382" w:name="_Toc274137944"/>
      <w:bookmarkStart w:id="383" w:name="_Toc274578896"/>
      <w:bookmarkStart w:id="384" w:name="_Toc274593097"/>
      <w:bookmarkStart w:id="385" w:name="_Toc454973328"/>
      <w:r>
        <w:t>Memory Management</w:t>
      </w:r>
      <w:bookmarkEnd w:id="385"/>
    </w:p>
    <w:p w14:paraId="4E317BD5" w14:textId="7E7D6A8E" w:rsidR="008E29BE" w:rsidRDefault="00CA6ADF" w:rsidP="00E0080E">
      <w:r>
        <w:t>A</w:t>
      </w:r>
      <w:r w:rsidR="00A22C39">
        <w:t xml:space="preserve">pplication </w:t>
      </w:r>
      <w:r>
        <w:t>will load the data using REST API and it is kept in device memory for rendering the UI. Profiling using chrome can be done for better check on performance and memory management.</w:t>
      </w:r>
    </w:p>
    <w:p w14:paraId="1D02AB40" w14:textId="78D6FE17" w:rsidR="00AB3144" w:rsidRDefault="00AB3144" w:rsidP="005C12C2">
      <w:pPr>
        <w:jc w:val="center"/>
      </w:pPr>
    </w:p>
    <w:p w14:paraId="410B062A" w14:textId="2441A271" w:rsidR="00D52E9D" w:rsidRDefault="00D52E9D" w:rsidP="009B6723">
      <w:pPr>
        <w:pStyle w:val="Heading2"/>
      </w:pPr>
      <w:bookmarkStart w:id="386" w:name="_Toc454973329"/>
      <w:r>
        <w:t>Processes and threads</w:t>
      </w:r>
      <w:bookmarkEnd w:id="380"/>
      <w:bookmarkEnd w:id="381"/>
      <w:bookmarkEnd w:id="382"/>
      <w:bookmarkEnd w:id="383"/>
      <w:bookmarkEnd w:id="384"/>
      <w:bookmarkEnd w:id="386"/>
    </w:p>
    <w:p w14:paraId="410B062B" w14:textId="77777777" w:rsidR="00042214" w:rsidRDefault="00042214" w:rsidP="00042214">
      <w:pPr>
        <w:pStyle w:val="EYBodyText"/>
      </w:pPr>
      <w:r>
        <w:t>NA</w:t>
      </w:r>
    </w:p>
    <w:p w14:paraId="410B062C" w14:textId="77777777" w:rsidR="00D52E9D" w:rsidRDefault="00D52E9D" w:rsidP="009B6723">
      <w:pPr>
        <w:pStyle w:val="Heading2"/>
      </w:pPr>
      <w:bookmarkStart w:id="387" w:name="_Toc252292137"/>
      <w:bookmarkStart w:id="388" w:name="_Toc273018387"/>
      <w:bookmarkStart w:id="389" w:name="_Toc274137945"/>
      <w:bookmarkStart w:id="390" w:name="_Toc274578897"/>
      <w:bookmarkStart w:id="391" w:name="_Toc274593098"/>
      <w:bookmarkStart w:id="392" w:name="_Toc454973330"/>
      <w:r>
        <w:t>Concurrency</w:t>
      </w:r>
      <w:bookmarkEnd w:id="387"/>
      <w:bookmarkEnd w:id="388"/>
      <w:bookmarkEnd w:id="389"/>
      <w:bookmarkEnd w:id="390"/>
      <w:bookmarkEnd w:id="391"/>
      <w:bookmarkEnd w:id="392"/>
    </w:p>
    <w:p w14:paraId="410B062D" w14:textId="17135BD5" w:rsidR="009154F4" w:rsidRPr="00717968" w:rsidRDefault="00746F45" w:rsidP="00A51278">
      <w:pPr>
        <w:pStyle w:val="EYBodyText"/>
      </w:pPr>
      <w:r>
        <w:t>NA</w:t>
      </w:r>
    </w:p>
    <w:p w14:paraId="410B062E" w14:textId="77777777" w:rsidR="00D52E9D" w:rsidRDefault="00D52E9D" w:rsidP="009B6723">
      <w:pPr>
        <w:pStyle w:val="Heading2"/>
      </w:pPr>
      <w:bookmarkStart w:id="393" w:name="_Toc252292138"/>
      <w:bookmarkStart w:id="394" w:name="_Toc273018388"/>
      <w:bookmarkStart w:id="395" w:name="_Toc274137946"/>
      <w:bookmarkStart w:id="396" w:name="_Toc274578898"/>
      <w:bookmarkStart w:id="397" w:name="_Toc274593099"/>
      <w:bookmarkStart w:id="398" w:name="_Toc454973331"/>
      <w:r>
        <w:t>Transactions</w:t>
      </w:r>
      <w:bookmarkEnd w:id="393"/>
      <w:bookmarkEnd w:id="394"/>
      <w:bookmarkEnd w:id="395"/>
      <w:bookmarkEnd w:id="396"/>
      <w:bookmarkEnd w:id="397"/>
      <w:bookmarkEnd w:id="398"/>
    </w:p>
    <w:p w14:paraId="410B0630" w14:textId="77777777" w:rsidR="001D0ADC" w:rsidRPr="00145371" w:rsidRDefault="001D0ADC" w:rsidP="009B6723">
      <w:pPr>
        <w:pStyle w:val="Heading2"/>
      </w:pPr>
      <w:bookmarkStart w:id="399" w:name="_Toc454973332"/>
      <w:r>
        <w:t>Exception/</w:t>
      </w:r>
      <w:r w:rsidR="00D52E9D">
        <w:t>Error handling</w:t>
      </w:r>
      <w:bookmarkEnd w:id="399"/>
    </w:p>
    <w:p w14:paraId="410B0631" w14:textId="66988258" w:rsidR="00634CC2" w:rsidRDefault="00013755" w:rsidP="00F03060">
      <w:pPr>
        <w:pStyle w:val="EYBodyText"/>
        <w:spacing w:after="180"/>
      </w:pPr>
      <w:r w:rsidRPr="00F03060">
        <w:t>Default exception/error</w:t>
      </w:r>
      <w:r w:rsidR="006633CC" w:rsidRPr="00F03060">
        <w:t xml:space="preserve"> </w:t>
      </w:r>
      <w:r w:rsidR="00145371" w:rsidRPr="00F03060">
        <w:t xml:space="preserve">handling methods provided </w:t>
      </w:r>
      <w:r w:rsidR="00420FD7" w:rsidRPr="00F03060">
        <w:t>by iOS</w:t>
      </w:r>
      <w:r w:rsidR="00A91389" w:rsidRPr="00F03060">
        <w:t>/</w:t>
      </w:r>
      <w:r w:rsidR="00B555E1">
        <w:t>Android/</w:t>
      </w:r>
      <w:proofErr w:type="spellStart"/>
      <w:r w:rsidR="00D70BC5">
        <w:t>Javascript</w:t>
      </w:r>
      <w:proofErr w:type="spellEnd"/>
      <w:r w:rsidR="00420FD7" w:rsidRPr="00F03060">
        <w:t xml:space="preserve"> </w:t>
      </w:r>
      <w:r w:rsidR="00145371" w:rsidRPr="00F03060">
        <w:t>will be used</w:t>
      </w:r>
      <w:r w:rsidR="00634CC2" w:rsidRPr="00F03060">
        <w:t>.</w:t>
      </w:r>
    </w:p>
    <w:p w14:paraId="5896E95C" w14:textId="360EB3BB" w:rsidR="0078006A" w:rsidRDefault="0078006A" w:rsidP="00F03060">
      <w:pPr>
        <w:pStyle w:val="EYBodyText"/>
        <w:spacing w:after="180"/>
      </w:pPr>
      <w:r>
        <w:t xml:space="preserve">Details of the errors that the </w:t>
      </w:r>
      <w:proofErr w:type="spellStart"/>
      <w:r w:rsidR="00CF412D">
        <w:t>php</w:t>
      </w:r>
      <w:proofErr w:type="spellEnd"/>
      <w:r w:rsidR="00CF412D">
        <w:t>/</w:t>
      </w:r>
      <w:proofErr w:type="spellStart"/>
      <w:r w:rsidR="00CF412D">
        <w:t>mysql</w:t>
      </w:r>
      <w:proofErr w:type="spellEnd"/>
      <w:r>
        <w:t xml:space="preserve"> application encounters are displayed</w:t>
      </w:r>
      <w:r w:rsidR="00B90291">
        <w:t xml:space="preserve"> to the user on the </w:t>
      </w:r>
      <w:r w:rsidR="006662CE">
        <w:t xml:space="preserve">web </w:t>
      </w:r>
      <w:r w:rsidR="00B90291">
        <w:t>page. The errors encountered are also logged.</w:t>
      </w:r>
    </w:p>
    <w:p w14:paraId="410B0632" w14:textId="475E3BC6" w:rsidR="00E874DD" w:rsidRDefault="002E377F" w:rsidP="009B6723">
      <w:pPr>
        <w:pStyle w:val="Heading2"/>
      </w:pPr>
      <w:bookmarkStart w:id="400" w:name="_Toc273018390"/>
      <w:bookmarkStart w:id="401" w:name="_Toc274137948"/>
      <w:bookmarkStart w:id="402" w:name="_Toc274578900"/>
      <w:bookmarkStart w:id="403" w:name="_Toc274593101"/>
      <w:bookmarkStart w:id="404" w:name="_Toc252292140"/>
      <w:bookmarkStart w:id="405" w:name="_Toc454973333"/>
      <w:r>
        <w:t>Localization/</w:t>
      </w:r>
      <w:r w:rsidR="00E874DD">
        <w:t>Internationalization</w:t>
      </w:r>
      <w:bookmarkEnd w:id="400"/>
      <w:bookmarkEnd w:id="401"/>
      <w:bookmarkEnd w:id="402"/>
      <w:bookmarkEnd w:id="403"/>
      <w:bookmarkEnd w:id="405"/>
    </w:p>
    <w:p w14:paraId="410B0633" w14:textId="77777777" w:rsidR="00E874DD" w:rsidRPr="00E874DD" w:rsidRDefault="00AB4CB0" w:rsidP="0059404B">
      <w:r>
        <w:t>NA</w:t>
      </w:r>
    </w:p>
    <w:p w14:paraId="410B0634" w14:textId="77777777" w:rsidR="003441C7" w:rsidRDefault="003441C7" w:rsidP="009B6723">
      <w:pPr>
        <w:pStyle w:val="Heading2"/>
      </w:pPr>
      <w:bookmarkStart w:id="406" w:name="_Toc273018391"/>
      <w:bookmarkStart w:id="407" w:name="_Toc274137949"/>
      <w:bookmarkStart w:id="408" w:name="_Toc274578901"/>
      <w:bookmarkStart w:id="409" w:name="_Toc274593102"/>
      <w:bookmarkStart w:id="410" w:name="_Toc454973334"/>
      <w:bookmarkEnd w:id="404"/>
      <w:r>
        <w:t>Benchmarking</w:t>
      </w:r>
      <w:bookmarkEnd w:id="406"/>
      <w:bookmarkEnd w:id="407"/>
      <w:bookmarkEnd w:id="408"/>
      <w:bookmarkEnd w:id="409"/>
      <w:bookmarkEnd w:id="410"/>
    </w:p>
    <w:p w14:paraId="410B0635" w14:textId="77777777" w:rsidR="003441C7" w:rsidRDefault="00AB4CB0" w:rsidP="003441C7">
      <w:r>
        <w:t>NA</w:t>
      </w:r>
    </w:p>
    <w:p w14:paraId="410B0636" w14:textId="77777777" w:rsidR="001D0ADC" w:rsidRDefault="001D0ADC" w:rsidP="003441C7"/>
    <w:p w14:paraId="410B0637" w14:textId="2FA71061" w:rsidR="00D52E9D" w:rsidRPr="003A7245" w:rsidRDefault="00D52E9D" w:rsidP="00D52E9D">
      <w:pPr>
        <w:pStyle w:val="EYBodyText"/>
      </w:pPr>
    </w:p>
    <w:p w14:paraId="410B0638" w14:textId="77777777" w:rsidR="00F751A1" w:rsidRDefault="00F751A1" w:rsidP="002209BE">
      <w:pPr>
        <w:pStyle w:val="EYHeading1"/>
      </w:pPr>
      <w:bookmarkStart w:id="411" w:name="_Toc273018393"/>
      <w:bookmarkStart w:id="412" w:name="_Toc274137950"/>
      <w:bookmarkStart w:id="413" w:name="_Toc274578902"/>
      <w:bookmarkStart w:id="414" w:name="_Toc274593103"/>
      <w:bookmarkStart w:id="415" w:name="_Toc252292142"/>
      <w:bookmarkStart w:id="416" w:name="_Toc454973335"/>
      <w:r>
        <w:lastRenderedPageBreak/>
        <w:t>Configuration Management</w:t>
      </w:r>
      <w:bookmarkEnd w:id="411"/>
      <w:bookmarkEnd w:id="412"/>
      <w:bookmarkEnd w:id="413"/>
      <w:bookmarkEnd w:id="414"/>
      <w:bookmarkEnd w:id="416"/>
    </w:p>
    <w:p w14:paraId="410B0639" w14:textId="77777777" w:rsidR="009839A3" w:rsidRPr="003C54FE" w:rsidRDefault="009839A3" w:rsidP="00F03060">
      <w:pPr>
        <w:pStyle w:val="EYBodyText"/>
        <w:spacing w:after="180"/>
      </w:pPr>
      <w:r>
        <w:t>For detailed informat</w:t>
      </w:r>
      <w:r w:rsidR="006D15DE">
        <w:t>ion on management configuration</w:t>
      </w:r>
      <w:r w:rsidR="00E8729C">
        <w:t>, include section</w:t>
      </w:r>
      <w:r>
        <w:t xml:space="preserve"> if applicable.</w:t>
      </w:r>
    </w:p>
    <w:p w14:paraId="410B063A" w14:textId="77777777" w:rsidR="00F751A1" w:rsidRDefault="00F751A1" w:rsidP="009B6723">
      <w:pPr>
        <w:pStyle w:val="Heading2"/>
      </w:pPr>
      <w:bookmarkStart w:id="417" w:name="_Toc273018394"/>
      <w:bookmarkStart w:id="418" w:name="_Toc274137951"/>
      <w:bookmarkStart w:id="419" w:name="_Toc274578903"/>
      <w:bookmarkStart w:id="420" w:name="_Toc274593104"/>
      <w:bookmarkStart w:id="421" w:name="_Toc454973336"/>
      <w:r>
        <w:t>Source Control</w:t>
      </w:r>
      <w:bookmarkEnd w:id="417"/>
      <w:bookmarkEnd w:id="418"/>
      <w:bookmarkEnd w:id="419"/>
      <w:bookmarkEnd w:id="420"/>
      <w:bookmarkEnd w:id="421"/>
    </w:p>
    <w:p w14:paraId="410B063B" w14:textId="48386F8C" w:rsidR="006621C9" w:rsidRDefault="00460203" w:rsidP="00EC5FEB">
      <w:pPr>
        <w:pStyle w:val="EYBodyText"/>
        <w:spacing w:after="180"/>
      </w:pPr>
      <w:r>
        <w:t xml:space="preserve">App source files </w:t>
      </w:r>
      <w:r w:rsidR="00C4561F">
        <w:t xml:space="preserve">are committed to </w:t>
      </w:r>
      <w:r w:rsidR="00C35350">
        <w:t>GitHub</w:t>
      </w:r>
      <w:r>
        <w:t>.</w:t>
      </w:r>
    </w:p>
    <w:p w14:paraId="410B063F" w14:textId="77777777" w:rsidR="00F751A1" w:rsidRDefault="00F751A1" w:rsidP="009B6723">
      <w:pPr>
        <w:pStyle w:val="Heading2"/>
      </w:pPr>
      <w:bookmarkStart w:id="422" w:name="_Toc273018395"/>
      <w:bookmarkStart w:id="423" w:name="_Toc274137952"/>
      <w:bookmarkStart w:id="424" w:name="_Toc274578904"/>
      <w:bookmarkStart w:id="425" w:name="_Toc274593105"/>
      <w:bookmarkStart w:id="426" w:name="_Toc454973337"/>
      <w:r>
        <w:t>Configuration Files</w:t>
      </w:r>
      <w:bookmarkEnd w:id="422"/>
      <w:bookmarkEnd w:id="423"/>
      <w:bookmarkEnd w:id="424"/>
      <w:bookmarkEnd w:id="425"/>
      <w:bookmarkEnd w:id="426"/>
    </w:p>
    <w:p w14:paraId="410B0640" w14:textId="77777777" w:rsidR="006621C9" w:rsidRDefault="001B3CEE" w:rsidP="00B701BC">
      <w:pPr>
        <w:pStyle w:val="ListParagraph"/>
        <w:ind w:left="0"/>
      </w:pPr>
      <w:bookmarkStart w:id="427" w:name="_Toc273018396"/>
      <w:bookmarkStart w:id="428" w:name="_Toc274137953"/>
      <w:bookmarkStart w:id="429" w:name="_Toc274578905"/>
      <w:bookmarkStart w:id="430" w:name="_Toc274593106"/>
      <w:r>
        <w:t>NA</w:t>
      </w:r>
    </w:p>
    <w:p w14:paraId="410B0641" w14:textId="77777777" w:rsidR="00CA1331" w:rsidRDefault="00CA1331" w:rsidP="009B6723">
      <w:pPr>
        <w:pStyle w:val="Heading2"/>
      </w:pPr>
      <w:bookmarkStart w:id="431" w:name="_Toc454973338"/>
      <w:r>
        <w:t>Initial Configuratio</w:t>
      </w:r>
      <w:bookmarkStart w:id="432" w:name="_Toc273018397"/>
      <w:bookmarkEnd w:id="427"/>
      <w:bookmarkEnd w:id="432"/>
      <w:r w:rsidR="00C04CE0">
        <w:t>n</w:t>
      </w:r>
      <w:bookmarkEnd w:id="428"/>
      <w:bookmarkEnd w:id="429"/>
      <w:bookmarkEnd w:id="430"/>
      <w:bookmarkEnd w:id="431"/>
    </w:p>
    <w:p w14:paraId="410B0642" w14:textId="77777777" w:rsidR="00B324CA" w:rsidRPr="00C64BC1" w:rsidRDefault="00B324CA" w:rsidP="002209BE">
      <w:pPr>
        <w:pStyle w:val="Heading3"/>
      </w:pPr>
      <w:bookmarkStart w:id="433" w:name="_Toc454973339"/>
      <w:r w:rsidRPr="00C64BC1">
        <w:t>Initial Packing of the Application</w:t>
      </w:r>
      <w:bookmarkEnd w:id="433"/>
    </w:p>
    <w:p w14:paraId="7A90A427" w14:textId="05F7982C" w:rsidR="00061F10" w:rsidRPr="006B70B5" w:rsidRDefault="002931C9" w:rsidP="00C75149">
      <w:r>
        <w:t xml:space="preserve">The App will be bundled as </w:t>
      </w:r>
      <w:proofErr w:type="spellStart"/>
      <w:proofErr w:type="gramStart"/>
      <w:r>
        <w:t>ipa</w:t>
      </w:r>
      <w:proofErr w:type="spellEnd"/>
      <w:proofErr w:type="gramEnd"/>
      <w:r>
        <w:t xml:space="preserve"> or </w:t>
      </w:r>
      <w:proofErr w:type="spellStart"/>
      <w:r>
        <w:t>apk</w:t>
      </w:r>
      <w:proofErr w:type="spellEnd"/>
      <w:r>
        <w:t xml:space="preserve"> file and uploaded to store</w:t>
      </w:r>
      <w:r w:rsidR="00792821">
        <w:t>.</w:t>
      </w:r>
    </w:p>
    <w:p w14:paraId="46C5780E" w14:textId="77777777" w:rsidR="00EC5FEB" w:rsidRDefault="00EC5FEB" w:rsidP="009B6723">
      <w:pPr>
        <w:pStyle w:val="Heading2"/>
      </w:pPr>
      <w:bookmarkStart w:id="434" w:name="_Toc410753327"/>
      <w:bookmarkStart w:id="435" w:name="_Toc411598474"/>
      <w:bookmarkStart w:id="436" w:name="_Toc454973340"/>
      <w:r>
        <w:t>Configuration Requirements</w:t>
      </w:r>
      <w:bookmarkEnd w:id="434"/>
      <w:bookmarkEnd w:id="435"/>
      <w:bookmarkEnd w:id="436"/>
    </w:p>
    <w:p w14:paraId="392C8D32" w14:textId="7D318F93" w:rsidR="001A32E5" w:rsidRDefault="001A32E5" w:rsidP="00CC1963">
      <w:r>
        <w:t>NA</w:t>
      </w:r>
    </w:p>
    <w:p w14:paraId="36B7D64F" w14:textId="77777777" w:rsidR="00EC5FEB" w:rsidRPr="0011032E" w:rsidRDefault="00EC5FEB" w:rsidP="009B6723">
      <w:pPr>
        <w:pStyle w:val="Heading2"/>
      </w:pPr>
      <w:bookmarkStart w:id="437" w:name="_Toc410753328"/>
      <w:bookmarkStart w:id="438" w:name="_Toc411598475"/>
      <w:bookmarkStart w:id="439" w:name="_Toc454973341"/>
      <w:r w:rsidRPr="0011032E">
        <w:t>Server Requirements</w:t>
      </w:r>
      <w:bookmarkEnd w:id="437"/>
      <w:bookmarkEnd w:id="438"/>
      <w:bookmarkEnd w:id="439"/>
    </w:p>
    <w:p w14:paraId="7A0E0DEA" w14:textId="28DDB119" w:rsidR="00EC5FEB" w:rsidRPr="00F751A1" w:rsidRDefault="009968CB" w:rsidP="00EC5FEB">
      <w:pPr>
        <w:pStyle w:val="EYBodyText"/>
      </w:pPr>
      <w:proofErr w:type="gramStart"/>
      <w:r>
        <w:t>NA.</w:t>
      </w:r>
      <w:proofErr w:type="gramEnd"/>
    </w:p>
    <w:p w14:paraId="0C36D3CC" w14:textId="77777777" w:rsidR="00EC5FEB" w:rsidRPr="00F3035D" w:rsidRDefault="00EC5FEB" w:rsidP="00EC5FEB">
      <w:pPr>
        <w:pStyle w:val="EYBodyText"/>
        <w:spacing w:after="180"/>
        <w:ind w:left="144"/>
      </w:pPr>
    </w:p>
    <w:p w14:paraId="7545026B" w14:textId="77777777" w:rsidR="00EC5FEB" w:rsidRDefault="00EC5FEB" w:rsidP="002209BE">
      <w:pPr>
        <w:pStyle w:val="Heading1"/>
      </w:pPr>
      <w:bookmarkStart w:id="440" w:name="_Toc273018398"/>
      <w:bookmarkStart w:id="441" w:name="_Toc274137954"/>
      <w:bookmarkStart w:id="442" w:name="_Toc274578906"/>
      <w:bookmarkStart w:id="443" w:name="_Toc274593107"/>
      <w:bookmarkStart w:id="444" w:name="_Toc411598476"/>
      <w:bookmarkStart w:id="445" w:name="_Toc454973342"/>
      <w:bookmarkEnd w:id="6"/>
      <w:bookmarkEnd w:id="5"/>
      <w:bookmarkEnd w:id="415"/>
      <w:r>
        <w:lastRenderedPageBreak/>
        <w:t>Other Design Considerations</w:t>
      </w:r>
      <w:bookmarkEnd w:id="440"/>
      <w:bookmarkEnd w:id="441"/>
      <w:bookmarkEnd w:id="442"/>
      <w:bookmarkEnd w:id="443"/>
      <w:bookmarkEnd w:id="444"/>
      <w:bookmarkEnd w:id="445"/>
    </w:p>
    <w:p w14:paraId="737AA6F9" w14:textId="77777777" w:rsidR="00EC5FEB" w:rsidRPr="003C54FE" w:rsidRDefault="00EC5FEB" w:rsidP="00EC5FEB">
      <w:pPr>
        <w:pStyle w:val="EYBodyText"/>
      </w:pPr>
      <w:r>
        <w:t>These sections are optional and are included only if applicable.</w:t>
      </w:r>
    </w:p>
    <w:p w14:paraId="43649212" w14:textId="77777777" w:rsidR="00EC5FEB" w:rsidRDefault="00EC5FEB" w:rsidP="009B6723">
      <w:pPr>
        <w:pStyle w:val="Heading2"/>
      </w:pPr>
      <w:bookmarkStart w:id="446" w:name="_Toc252292143"/>
      <w:bookmarkStart w:id="447" w:name="_Toc273018399"/>
      <w:bookmarkStart w:id="448" w:name="_Toc274137955"/>
      <w:bookmarkStart w:id="449" w:name="_Toc274578907"/>
      <w:bookmarkStart w:id="450" w:name="_Toc274593108"/>
      <w:bookmarkStart w:id="451" w:name="_Toc411598477"/>
      <w:bookmarkStart w:id="452" w:name="_Toc454973343"/>
      <w:r>
        <w:t>Reporting</w:t>
      </w:r>
      <w:bookmarkEnd w:id="446"/>
      <w:bookmarkEnd w:id="447"/>
      <w:bookmarkEnd w:id="448"/>
      <w:bookmarkEnd w:id="449"/>
      <w:bookmarkEnd w:id="450"/>
      <w:bookmarkEnd w:id="451"/>
      <w:bookmarkEnd w:id="452"/>
    </w:p>
    <w:p w14:paraId="0444A0DF" w14:textId="77777777" w:rsidR="00EC5FEB" w:rsidRPr="00B72552" w:rsidRDefault="00EC5FEB" w:rsidP="00EC5FEB">
      <w:pPr>
        <w:rPr>
          <w:color w:val="F79646" w:themeColor="accent6"/>
        </w:rPr>
      </w:pPr>
      <w:r>
        <w:t>NA</w:t>
      </w:r>
    </w:p>
    <w:p w14:paraId="57DC46CE" w14:textId="77777777" w:rsidR="00EC5FEB" w:rsidRDefault="00EC5FEB" w:rsidP="009B6723">
      <w:pPr>
        <w:pStyle w:val="Heading2"/>
      </w:pPr>
      <w:bookmarkStart w:id="453" w:name="_Toc273018400"/>
      <w:bookmarkStart w:id="454" w:name="_Toc274137956"/>
      <w:bookmarkStart w:id="455" w:name="_Toc274578908"/>
      <w:bookmarkStart w:id="456" w:name="_Toc274593109"/>
      <w:bookmarkStart w:id="457" w:name="_Toc411598478"/>
      <w:bookmarkStart w:id="458" w:name="_Toc454973344"/>
      <w:r>
        <w:t>Scheduling Impacts</w:t>
      </w:r>
      <w:bookmarkEnd w:id="453"/>
      <w:bookmarkEnd w:id="454"/>
      <w:bookmarkEnd w:id="455"/>
      <w:bookmarkEnd w:id="456"/>
      <w:bookmarkEnd w:id="457"/>
      <w:bookmarkEnd w:id="458"/>
    </w:p>
    <w:p w14:paraId="389524BA" w14:textId="77777777" w:rsidR="00EC5FEB" w:rsidRPr="00B72552" w:rsidRDefault="00EC5FEB" w:rsidP="00EC5FEB">
      <w:r>
        <w:t>NA</w:t>
      </w:r>
    </w:p>
    <w:p w14:paraId="6969E28C" w14:textId="77777777" w:rsidR="00EC5FEB" w:rsidRDefault="00EC5FEB" w:rsidP="009B6723">
      <w:pPr>
        <w:pStyle w:val="Heading2"/>
      </w:pPr>
      <w:bookmarkStart w:id="459" w:name="_Toc273018401"/>
      <w:bookmarkStart w:id="460" w:name="_Toc274137957"/>
      <w:bookmarkStart w:id="461" w:name="_Toc274578909"/>
      <w:bookmarkStart w:id="462" w:name="_Toc274593110"/>
      <w:bookmarkStart w:id="463" w:name="_Toc411598479"/>
      <w:bookmarkStart w:id="464" w:name="_Toc454973345"/>
      <w:r>
        <w:t>Non-Functional Requirements</w:t>
      </w:r>
      <w:bookmarkEnd w:id="459"/>
      <w:bookmarkEnd w:id="460"/>
      <w:bookmarkEnd w:id="461"/>
      <w:bookmarkEnd w:id="462"/>
      <w:bookmarkEnd w:id="463"/>
      <w:bookmarkEnd w:id="464"/>
    </w:p>
    <w:p w14:paraId="1E24FFB6" w14:textId="1D97F3EB" w:rsidR="00EC5FEB" w:rsidRDefault="00EC5FEB" w:rsidP="00EC5FEB"/>
    <w:p w14:paraId="0C729D58" w14:textId="0492AA66" w:rsidR="00EC5FEB" w:rsidRDefault="00EC5FEB" w:rsidP="009B6723">
      <w:pPr>
        <w:pStyle w:val="Heading2"/>
      </w:pPr>
      <w:bookmarkStart w:id="465" w:name="_Toc273018402"/>
      <w:bookmarkStart w:id="466" w:name="_Toc274137958"/>
      <w:bookmarkStart w:id="467" w:name="_Toc274578910"/>
      <w:bookmarkStart w:id="468" w:name="_Toc274593111"/>
      <w:bookmarkStart w:id="469" w:name="_Toc411598480"/>
      <w:bookmarkStart w:id="470" w:name="_Toc454973346"/>
      <w:r>
        <w:t>Backup</w:t>
      </w:r>
      <w:bookmarkEnd w:id="465"/>
      <w:bookmarkEnd w:id="466"/>
      <w:bookmarkEnd w:id="467"/>
      <w:bookmarkEnd w:id="468"/>
      <w:bookmarkEnd w:id="469"/>
      <w:bookmarkEnd w:id="470"/>
    </w:p>
    <w:p w14:paraId="240B0399" w14:textId="77777777" w:rsidR="00EC5FEB" w:rsidRDefault="00EC5FEB" w:rsidP="00EC5FEB">
      <w:r>
        <w:t>NA</w:t>
      </w:r>
    </w:p>
    <w:p w14:paraId="5595DB20" w14:textId="77777777" w:rsidR="00EC5FEB" w:rsidRDefault="00EC5FEB" w:rsidP="009B6723">
      <w:pPr>
        <w:pStyle w:val="Heading2"/>
      </w:pPr>
      <w:bookmarkStart w:id="471" w:name="_Toc273018403"/>
      <w:bookmarkStart w:id="472" w:name="_Toc274137959"/>
      <w:bookmarkStart w:id="473" w:name="_Toc274578911"/>
      <w:bookmarkStart w:id="474" w:name="_Toc274593112"/>
      <w:bookmarkStart w:id="475" w:name="_Toc411598481"/>
      <w:bookmarkStart w:id="476" w:name="_Toc454973347"/>
      <w:r>
        <w:t>Disaster Recovery</w:t>
      </w:r>
      <w:bookmarkEnd w:id="471"/>
      <w:bookmarkEnd w:id="472"/>
      <w:bookmarkEnd w:id="473"/>
      <w:bookmarkEnd w:id="474"/>
      <w:bookmarkEnd w:id="475"/>
      <w:bookmarkEnd w:id="476"/>
    </w:p>
    <w:p w14:paraId="71042C98" w14:textId="77777777" w:rsidR="00EC5FEB" w:rsidRDefault="00EC5FEB" w:rsidP="00EC5FEB">
      <w:r>
        <w:t>NA</w:t>
      </w:r>
    </w:p>
    <w:p w14:paraId="482FB87B" w14:textId="77777777" w:rsidR="00EC5FEB" w:rsidRDefault="00EC5FEB" w:rsidP="009B6723">
      <w:pPr>
        <w:pStyle w:val="Heading2"/>
      </w:pPr>
      <w:bookmarkStart w:id="477" w:name="_Toc273018404"/>
      <w:bookmarkStart w:id="478" w:name="_Toc274137960"/>
      <w:bookmarkStart w:id="479" w:name="_Toc274578912"/>
      <w:bookmarkStart w:id="480" w:name="_Toc274593113"/>
      <w:bookmarkStart w:id="481" w:name="_Toc411598482"/>
      <w:bookmarkStart w:id="482" w:name="_Toc454973348"/>
      <w:r>
        <w:t>Archive and Purge Strategy</w:t>
      </w:r>
      <w:bookmarkEnd w:id="477"/>
      <w:bookmarkEnd w:id="478"/>
      <w:bookmarkEnd w:id="479"/>
      <w:bookmarkEnd w:id="480"/>
      <w:bookmarkEnd w:id="481"/>
      <w:bookmarkEnd w:id="482"/>
    </w:p>
    <w:p w14:paraId="69C52ADC" w14:textId="77777777" w:rsidR="00EC5FEB" w:rsidRDefault="00EC5FEB" w:rsidP="00EC5FEB">
      <w:bookmarkStart w:id="483" w:name="_Toc273018405"/>
      <w:bookmarkStart w:id="484" w:name="_Toc274137961"/>
      <w:bookmarkStart w:id="485" w:name="_Toc274578913"/>
      <w:bookmarkStart w:id="486" w:name="_Toc274593114"/>
      <w:r>
        <w:t>NA</w:t>
      </w:r>
    </w:p>
    <w:p w14:paraId="4C0A3481" w14:textId="77777777" w:rsidR="00EC5FEB" w:rsidRDefault="00EC5FEB" w:rsidP="009B6723">
      <w:pPr>
        <w:pStyle w:val="Heading2"/>
      </w:pPr>
      <w:bookmarkStart w:id="487" w:name="_Toc411598483"/>
      <w:bookmarkStart w:id="488" w:name="_Toc454973349"/>
      <w:r>
        <w:t>Installer</w:t>
      </w:r>
      <w:bookmarkEnd w:id="483"/>
      <w:bookmarkEnd w:id="484"/>
      <w:bookmarkEnd w:id="485"/>
      <w:bookmarkEnd w:id="486"/>
      <w:bookmarkEnd w:id="487"/>
      <w:bookmarkEnd w:id="488"/>
    </w:p>
    <w:p w14:paraId="3E8D18FF" w14:textId="77777777" w:rsidR="00EC5FEB" w:rsidRDefault="00EC5FEB" w:rsidP="00EC5FEB">
      <w:r>
        <w:t>NA</w:t>
      </w:r>
    </w:p>
    <w:p w14:paraId="4604CA33" w14:textId="77777777" w:rsidR="00EC5FEB" w:rsidRDefault="00EC5FEB" w:rsidP="009B6723">
      <w:pPr>
        <w:pStyle w:val="Heading2"/>
      </w:pPr>
      <w:bookmarkStart w:id="489" w:name="_Toc273018406"/>
      <w:bookmarkStart w:id="490" w:name="_Toc274137962"/>
      <w:bookmarkStart w:id="491" w:name="_Toc274578914"/>
      <w:bookmarkStart w:id="492" w:name="_Toc274593115"/>
      <w:bookmarkStart w:id="493" w:name="_Toc411598484"/>
      <w:bookmarkStart w:id="494" w:name="_Toc454973350"/>
      <w:r>
        <w:t>Upgrade Strategy</w:t>
      </w:r>
      <w:bookmarkEnd w:id="489"/>
      <w:bookmarkEnd w:id="490"/>
      <w:bookmarkEnd w:id="491"/>
      <w:bookmarkEnd w:id="492"/>
      <w:bookmarkEnd w:id="493"/>
      <w:bookmarkEnd w:id="494"/>
    </w:p>
    <w:p w14:paraId="40CDDF05" w14:textId="77777777" w:rsidR="00EC5FEB" w:rsidRDefault="00EC5FEB" w:rsidP="00EC5FEB">
      <w:r>
        <w:t>NA</w:t>
      </w:r>
    </w:p>
    <w:p w14:paraId="34F18A26" w14:textId="77777777" w:rsidR="00EC5FEB" w:rsidRDefault="00EC5FEB" w:rsidP="009B6723">
      <w:pPr>
        <w:pStyle w:val="Heading2"/>
      </w:pPr>
      <w:bookmarkStart w:id="495" w:name="_Toc273018407"/>
      <w:bookmarkStart w:id="496" w:name="_Toc274137963"/>
      <w:bookmarkStart w:id="497" w:name="_Toc274578915"/>
      <w:bookmarkStart w:id="498" w:name="_Toc274593116"/>
      <w:bookmarkStart w:id="499" w:name="_Toc411598485"/>
      <w:bookmarkStart w:id="500" w:name="_Toc454973351"/>
      <w:r>
        <w:t>Data Conversion</w:t>
      </w:r>
      <w:bookmarkEnd w:id="495"/>
      <w:bookmarkEnd w:id="496"/>
      <w:bookmarkEnd w:id="497"/>
      <w:bookmarkEnd w:id="498"/>
      <w:bookmarkEnd w:id="499"/>
      <w:bookmarkEnd w:id="500"/>
    </w:p>
    <w:p w14:paraId="314DAAA6" w14:textId="77777777" w:rsidR="00EC5FEB" w:rsidRDefault="00EC5FEB" w:rsidP="00EC5FEB">
      <w:bookmarkStart w:id="501" w:name="_Toc273018408"/>
      <w:bookmarkStart w:id="502" w:name="_Toc274137964"/>
      <w:bookmarkStart w:id="503" w:name="_Toc274578916"/>
      <w:bookmarkStart w:id="504" w:name="_Toc274593117"/>
      <w:r>
        <w:t>NA</w:t>
      </w:r>
    </w:p>
    <w:p w14:paraId="0B9869CA" w14:textId="77777777" w:rsidR="00EC5FEB" w:rsidRDefault="00EC5FEB" w:rsidP="009B6723">
      <w:pPr>
        <w:pStyle w:val="Heading2"/>
      </w:pPr>
      <w:bookmarkStart w:id="505" w:name="_Toc411598486"/>
      <w:bookmarkStart w:id="506" w:name="_Toc454973352"/>
      <w:r>
        <w:t>Metrics</w:t>
      </w:r>
      <w:bookmarkEnd w:id="501"/>
      <w:bookmarkEnd w:id="502"/>
      <w:bookmarkEnd w:id="503"/>
      <w:bookmarkEnd w:id="504"/>
      <w:bookmarkEnd w:id="505"/>
      <w:bookmarkEnd w:id="506"/>
    </w:p>
    <w:p w14:paraId="711F28CC" w14:textId="77777777" w:rsidR="00EC5FEB" w:rsidRDefault="00EC5FEB" w:rsidP="00EC5FEB">
      <w:r>
        <w:t>NA</w:t>
      </w:r>
    </w:p>
    <w:p w14:paraId="536CFFB6" w14:textId="76507AEA" w:rsidR="00EC5FEB" w:rsidRDefault="00EC5FEB" w:rsidP="002209BE">
      <w:pPr>
        <w:pStyle w:val="Heading1"/>
      </w:pPr>
      <w:bookmarkStart w:id="507" w:name="_Toc274137965"/>
      <w:bookmarkStart w:id="508" w:name="_Toc274578917"/>
      <w:bookmarkStart w:id="509" w:name="_Toc274593118"/>
      <w:bookmarkStart w:id="510" w:name="_Toc411598487"/>
      <w:bookmarkStart w:id="511" w:name="_Toc273018409"/>
      <w:bookmarkStart w:id="512" w:name="_Toc454973353"/>
      <w:r w:rsidRPr="006D15DE">
        <w:lastRenderedPageBreak/>
        <w:t>Appendix</w:t>
      </w:r>
      <w:bookmarkEnd w:id="507"/>
      <w:bookmarkEnd w:id="508"/>
      <w:bookmarkEnd w:id="509"/>
      <w:bookmarkEnd w:id="510"/>
      <w:bookmarkEnd w:id="511"/>
      <w:bookmarkEnd w:id="512"/>
    </w:p>
    <w:p w14:paraId="4DC650BF" w14:textId="2A2906D7" w:rsidR="00A75B71" w:rsidRPr="00A75B71" w:rsidRDefault="00A75B71" w:rsidP="00967759">
      <w:r w:rsidRPr="00A75B71">
        <w:t>NIL</w:t>
      </w:r>
    </w:p>
    <w:sectPr w:rsidR="00A75B71" w:rsidRPr="00A75B71" w:rsidSect="005E0E65">
      <w:pgSz w:w="11909" w:h="16834" w:code="9"/>
      <w:pgMar w:top="1800" w:right="569" w:bottom="1440" w:left="630" w:header="720" w:footer="720" w:gutter="0"/>
      <w:pgNumType w:start="1"/>
      <w:cols w:space="245"/>
      <w:titlePg/>
      <w:docGrid w:linePitch="360"/>
    </w:sectPr>
  </w:body>
</w:document>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44372053" w15:done="0"/>
  <w15:commentEx w15:paraId="3E78B4E5" w15:paraIdParent="44372053" w15:done="0"/>
  <w15:commentEx w15:paraId="7D17D685" w15:done="0"/>
  <w15:commentEx w15:paraId="77F08E8A" w15:paraIdParent="7D17D685" w15:done="0"/>
  <w15:commentEx w15:paraId="5DA01506" w15:done="0"/>
  <w15:commentEx w15:paraId="410F0D80" w15:paraIdParent="5DA01506" w15:done="0"/>
  <w15:commentEx w15:paraId="0898D009" w15:done="0"/>
  <w15:commentEx w15:paraId="437C549A" w15:done="0"/>
  <w15:commentEx w15:paraId="5BD2AB64" w15:done="0"/>
  <w15:commentEx w15:paraId="27468E61" w15:paraIdParent="5BD2AB64" w15:done="0"/>
  <w15:commentEx w15:paraId="7600274A" w15:done="0"/>
  <w15:commentEx w15:paraId="0CCD1C16" w15:paraIdParent="7600274A" w15:done="0"/>
  <w15:commentEx w15:paraId="02D81B3C" w15:done="0"/>
  <w15:commentEx w15:paraId="31E99EF1" w15:done="0"/>
  <w15:commentEx w15:paraId="2DE90928" w15:done="0"/>
  <w15:commentEx w15:paraId="4B51D77F" w15:done="0"/>
  <w15:commentEx w15:paraId="38FEDB80" w15:paraIdParent="4B51D77F" w15:done="0"/>
  <w15:commentEx w15:paraId="72CFD66E" w15:done="0"/>
  <w15:commentEx w15:paraId="0AC7633C" w15:done="0"/>
  <w15:commentEx w15:paraId="543A5BAF" w15:paraIdParent="0AC7633C" w15:done="0"/>
  <w15:commentEx w15:paraId="5E384E1E" w15:done="0"/>
  <w15:commentEx w15:paraId="0E731298" w15:done="0"/>
  <w15:commentEx w15:paraId="3B67E25A" w15:done="0"/>
  <w15:commentEx w15:paraId="03635AF1" w15:done="0"/>
  <w15:commentEx w15:paraId="681B1603" w15:done="0"/>
  <w15:commentEx w15:paraId="2D1C2C34" w15:done="0"/>
  <w15:commentEx w15:paraId="2795209C" w15:paraIdParent="2D1C2C34" w15:done="0"/>
  <w15:commentEx w15:paraId="30681CB6" w15:done="0"/>
  <w15:commentEx w15:paraId="545C2584" w15:done="0"/>
  <w15:commentEx w15:paraId="6FD65822" w15:done="0"/>
  <w15:commentEx w15:paraId="56151E63" w15:done="0"/>
  <w15:commentEx w15:paraId="6C94E7DB" w15:done="0"/>
  <w15:commentEx w15:paraId="5DC80798" w15:done="0"/>
  <w15:commentEx w15:paraId="2D6C5930" w15:done="0"/>
  <w15:commentEx w15:paraId="4400204F" w15:done="0"/>
  <w15:commentEx w15:paraId="53E46212" w15:done="0"/>
  <w15:commentEx w15:paraId="2FD5B71D" w15:done="0"/>
  <w15:commentEx w15:paraId="2190EF17" w15:done="0"/>
  <w15:commentEx w15:paraId="62799F19" w15:done="0"/>
  <w15:commentEx w15:paraId="54D716AD" w15:done="0"/>
  <w15:commentEx w15:paraId="04236D84" w15:done="0"/>
  <w15:commentEx w15:paraId="3928E1D5" w15:done="0"/>
  <w15:commentEx w15:paraId="5E3C55A2" w15:done="0"/>
  <w15:commentEx w15:paraId="2079D375" w15:done="0"/>
  <w15:commentEx w15:paraId="2D6CB78B" w15:done="0"/>
  <w15:commentEx w15:paraId="20AF493E" w15:done="0"/>
  <w15:commentEx w15:paraId="25156F1B" w15:done="0"/>
  <w15:commentEx w15:paraId="1DBA289B" w15:paraIdParent="25156F1B" w15:done="0"/>
  <w15:commentEx w15:paraId="0B516A94" w15:done="0"/>
  <w15:commentEx w15:paraId="585FCEE5" w15:paraIdParent="0B516A94" w15:done="0"/>
  <w15:commentEx w15:paraId="221294FC" w15:done="0"/>
  <w15:commentEx w15:paraId="41756244" w15:done="0"/>
  <w15:commentEx w15:paraId="49E13535" w15:done="0"/>
  <w15:commentEx w15:paraId="660567E3" w15:done="0"/>
  <w15:commentEx w15:paraId="7B0AFDC0" w15:done="0"/>
  <w15:commentEx w15:paraId="5A2EC025" w15:done="0"/>
  <w15:commentEx w15:paraId="2CED5952" w15:done="0"/>
  <w15:commentEx w15:paraId="7ABDD078" w15:done="0"/>
  <w15:commentEx w15:paraId="1BC56F44" w15:paraIdParent="7ABDD078" w15:done="0"/>
  <w15:commentEx w15:paraId="7E660F31" w15:done="0"/>
  <w15:commentEx w15:paraId="55854C27" w15:paraIdParent="7E660F31" w15:done="0"/>
  <w15:commentEx w15:paraId="5CEE1858" w15:done="0"/>
  <w15:commentEx w15:paraId="5F23394C" w15:done="0"/>
  <w15:commentEx w15:paraId="41251E77" w15:done="0"/>
  <w15:commentEx w15:paraId="5314BDD2" w15:paraIdParent="41251E77" w15:done="0"/>
  <w15:commentEx w15:paraId="4C814769" w15:done="0"/>
  <w15:commentEx w15:paraId="0F5EB3C6" w15:paraIdParent="4C814769" w15:done="0"/>
  <w15:commentEx w15:paraId="3DE1AAB7" w15:done="0"/>
  <w15:commentEx w15:paraId="6AFAF634" w15:paraIdParent="3DE1AAB7" w15:done="0"/>
  <w15:commentEx w15:paraId="591EAA8E" w15:paraIdParent="3DE1AAB7" w15:done="0"/>
  <w15:commentEx w15:paraId="0D673FE3" w15:done="0"/>
  <w15:commentEx w15:paraId="7A3907EA" w15:paraIdParent="0D673FE3" w15:done="0"/>
  <w15:commentEx w15:paraId="08BCC1FA" w15:done="0"/>
  <w15:commentEx w15:paraId="673C3E5C" w15:paraIdParent="08BCC1FA" w15:done="0"/>
  <w15:commentEx w15:paraId="770043A1" w15:done="0"/>
  <w15:commentEx w15:paraId="32BBBC56" w15:paraIdParent="770043A1" w15:done="0"/>
  <w15:commentEx w15:paraId="5687FD14" w15:done="0"/>
  <w15:commentEx w15:paraId="7851204F" w15:paraIdParent="5687FD14" w15:done="0"/>
  <w15:commentEx w15:paraId="2943EA90" w15:done="0"/>
  <w15:commentEx w15:paraId="10F3D726" w15:paraIdParent="2943EA90" w15:done="0"/>
  <w15:commentEx w15:paraId="04E55EFF" w15:done="0"/>
  <w15:commentEx w15:paraId="0CF32541" w15:paraIdParent="04E55EFF" w15:done="0"/>
  <w15:commentEx w15:paraId="7C05CA6C" w15:done="0"/>
  <w15:commentEx w15:paraId="4762861B" w15:paraIdParent="7C05CA6C" w15:done="0"/>
  <w15:commentEx w15:paraId="0903E6A5" w15:done="0"/>
  <w15:commentEx w15:paraId="119B4E07" w15:paraIdParent="0903E6A5" w15:done="0"/>
  <w15:commentEx w15:paraId="40477D66" w15:done="0"/>
  <w15:commentEx w15:paraId="5CF6C7D0" w15:paraIdParent="40477D66" w15:done="0"/>
  <w15:commentEx w15:paraId="5744D940" w15:done="0"/>
  <w15:commentEx w15:paraId="14127320" w15:paraIdParent="5744D940" w15:done="0"/>
  <w15:commentEx w15:paraId="0F04BCC2" w15:done="0"/>
  <w15:commentEx w15:paraId="0A689803" w15:done="0"/>
  <w15:commentEx w15:paraId="1E7ACA16" w15:done="0"/>
  <w15:commentEx w15:paraId="4CA795FF" w15:done="0"/>
  <w15:commentEx w15:paraId="0220F935" w15:done="0"/>
  <w15:commentEx w15:paraId="124A3BA1" w15:done="0"/>
  <w15:commentEx w15:paraId="4B8101A4" w15:done="0"/>
  <w15:commentEx w15:paraId="2DED3478" w15:paraIdParent="4B8101A4" w15:done="0"/>
  <w15:commentEx w15:paraId="19A177B4" w15:done="0"/>
  <w15:commentEx w15:paraId="20A3C2C6" w15:done="0"/>
  <w15:commentEx w15:paraId="25081AF3" w15:done="0"/>
  <w15:commentEx w15:paraId="3DB0CC23" w15:done="0"/>
  <w15:commentEx w15:paraId="47B1043E" w15:done="0"/>
  <w15:commentEx w15:paraId="1FA2EDB6" w15:done="0"/>
  <w15:commentEx w15:paraId="33F6E387" w15:done="0"/>
  <w15:commentEx w15:paraId="1B89D9BC" w15:done="0"/>
  <w15:commentEx w15:paraId="2E7586BA" w15:done="0"/>
  <w15:commentEx w15:paraId="618E66B7" w15:done="0"/>
  <w15:commentEx w15:paraId="2F510608" w15:done="0"/>
  <w15:commentEx w15:paraId="12C34547" w15:done="0"/>
  <w15:commentEx w15:paraId="5EA2ED3B" w15:done="0"/>
  <w15:commentEx w15:paraId="0A92C729" w15:done="0"/>
  <w15:commentEx w15:paraId="29AA3466" w15:done="0"/>
  <w15:commentEx w15:paraId="5951FC8A" w15:done="0"/>
  <w15:commentEx w15:paraId="686DF2CF" w15:done="0"/>
  <w15:commentEx w15:paraId="24DA7B7D" w15:done="0"/>
  <w15:commentEx w15:paraId="081C7D2A"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3054F99" w14:textId="77777777" w:rsidR="00057755" w:rsidRDefault="00057755">
      <w:r>
        <w:separator/>
      </w:r>
    </w:p>
  </w:endnote>
  <w:endnote w:type="continuationSeparator" w:id="0">
    <w:p w14:paraId="1F58931C" w14:textId="77777777" w:rsidR="00057755" w:rsidRDefault="0005775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EYInterstate">
    <w:panose1 w:val="02000503020000020004"/>
    <w:charset w:val="00"/>
    <w:family w:val="auto"/>
    <w:pitch w:val="variable"/>
    <w:sig w:usb0="A00002AF" w:usb1="5000206A" w:usb2="00000000" w:usb3="00000000" w:csb0="0000009F" w:csb1="00000000"/>
    <w:embedRegular r:id="rId1" w:fontKey="{E403F8BE-3AC2-4280-A04C-D5453F23BA44}"/>
    <w:embedBold r:id="rId2" w:fontKey="{CCBBC6CB-1823-40B4-AFE2-2CAC99810A94}"/>
    <w:embedItalic r:id="rId3" w:fontKey="{C18AF4DA-43E8-4FBF-BC87-E27EE5121816}"/>
    <w:embedBoldItalic r:id="rId4" w:fontKey="{8C631C0A-1564-4CA8-9425-9CAE73F5DD21}"/>
  </w:font>
  <w:font w:name="MS Gothic">
    <w:altName w:val="ＭＳ ゴシック"/>
    <w:panose1 w:val="020B0609070205080204"/>
    <w:charset w:val="80"/>
    <w:family w:val="modern"/>
    <w:pitch w:val="fixed"/>
    <w:sig w:usb0="E00002FF" w:usb1="6AC7FDFB" w:usb2="00000012" w:usb3="00000000" w:csb0="0002009F" w:csb1="00000000"/>
  </w:font>
  <w:font w:name="MS Mincho">
    <w:altName w:val="ＭＳ 明朝"/>
    <w:panose1 w:val="02020609040205080304"/>
    <w:charset w:val="80"/>
    <w:family w:val="modern"/>
    <w:pitch w:val="fixed"/>
    <w:sig w:usb0="E00002FF" w:usb1="6AC7FDFB" w:usb2="00000012" w:usb3="00000000" w:csb0="0002009F" w:csb1="00000000"/>
  </w:font>
  <w:font w:name="EY Tagline">
    <w:panose1 w:val="02000400000000000000"/>
    <w:charset w:val="00"/>
    <w:family w:val="auto"/>
    <w:pitch w:val="variable"/>
    <w:sig w:usb0="00000007" w:usb1="00000000" w:usb2="00000000" w:usb3="00000000" w:csb0="00000003" w:csb1="00000000"/>
    <w:embedRegular r:id="rId5" w:fontKey="{A0AEC1DD-56C7-4301-86AA-3440BABCF04D}"/>
  </w:font>
  <w:font w:name="EY Gothic Cond DemiPS">
    <w:altName w:val="Times New Roman"/>
    <w:panose1 w:val="00000000000000000000"/>
    <w:charset w:val="00"/>
    <w:family w:val="auto"/>
    <w:notTrueType/>
    <w:pitch w:val="variable"/>
    <w:sig w:usb0="00000083" w:usb1="00000000" w:usb2="00000000" w:usb3="00000000" w:csb0="00000009" w:csb1="00000000"/>
  </w:font>
  <w:font w:name="Optima">
    <w:panose1 w:val="00000000000000000000"/>
    <w:charset w:val="00"/>
    <w:family w:val="swiss"/>
    <w:notTrueType/>
    <w:pitch w:val="variable"/>
    <w:sig w:usb0="00000003" w:usb1="00000000" w:usb2="00000000" w:usb3="00000000" w:csb0="00000001" w:csb1="00000000"/>
  </w:font>
  <w:font w:name="EY Gothic Cond Demi">
    <w:panose1 w:val="02000606060000020004"/>
    <w:charset w:val="00"/>
    <w:family w:val="auto"/>
    <w:pitch w:val="variable"/>
    <w:sig w:usb0="800000A7" w:usb1="00000040" w:usb2="00000000" w:usb3="00000000" w:csb0="00000009" w:csb1="00000000"/>
    <w:embedRegular r:id="rId6" w:fontKey="{540F8DAC-F4CC-4A45-9740-B00E0AF65EE7}"/>
  </w:font>
  <w:font w:name="Arial Bold">
    <w:altName w:val="Arial"/>
    <w:panose1 w:val="00000000000000000000"/>
    <w:charset w:val="00"/>
    <w:family w:val="roman"/>
    <w:notTrueType/>
    <w:pitch w:val="default"/>
  </w:font>
  <w:font w:name="Trebuchet MS">
    <w:panose1 w:val="020B0603020202020204"/>
    <w:charset w:val="00"/>
    <w:family w:val="swiss"/>
    <w:pitch w:val="variable"/>
    <w:sig w:usb0="00000287" w:usb1="00000000" w:usb2="00000000" w:usb3="00000000" w:csb0="0000009F" w:csb1="00000000"/>
    <w:embedRegular r:id="rId7" w:fontKey="{9FBC64C4-9AD1-4F53-860A-ADD760EF62E8}"/>
    <w:embedItalic r:id="rId8" w:fontKey="{91E97312-5A3D-4F9A-B9CB-41CC1603A9AF}"/>
    <w:embedBoldItalic r:id="rId9" w:fontKey="{C5C7423D-09FC-413A-B265-425B884D67A7}"/>
  </w:font>
  <w:font w:name="Tahoma">
    <w:panose1 w:val="020B0604030504040204"/>
    <w:charset w:val="00"/>
    <w:family w:val="swiss"/>
    <w:pitch w:val="variable"/>
    <w:sig w:usb0="E1002EFF" w:usb1="C000605B" w:usb2="00000029" w:usb3="00000000" w:csb0="000101FF" w:csb1="00000000"/>
    <w:embedRegular r:id="rId10" w:fontKey="{4894F76F-8802-4B7C-8BB8-3A971C743A76}"/>
  </w:font>
  <w:font w:name="EY Gothic Comp Demi">
    <w:panose1 w:val="02000606050000020004"/>
    <w:charset w:val="00"/>
    <w:family w:val="auto"/>
    <w:pitch w:val="variable"/>
    <w:sig w:usb0="800000A7" w:usb1="00000040" w:usb2="00000000" w:usb3="00000000" w:csb0="00000009" w:csb1="00000000"/>
    <w:embedRegular r:id="rId11" w:fontKey="{497E894C-FC86-43FB-9F26-B5B441DB2C19}"/>
  </w:font>
  <w:font w:name="Book Antiqua">
    <w:panose1 w:val="02040602050305030304"/>
    <w:charset w:val="00"/>
    <w:family w:val="roman"/>
    <w:pitch w:val="variable"/>
    <w:sig w:usb0="00000287" w:usb1="00000000" w:usb2="00000000" w:usb3="00000000" w:csb0="0000009F" w:csb1="00000000"/>
    <w:embedRegular r:id="rId12" w:fontKey="{4DDCEA39-A7CC-444F-8520-011017ED7362}"/>
  </w:font>
  <w:font w:name="Calibri">
    <w:panose1 w:val="020F0502020204030204"/>
    <w:charset w:val="00"/>
    <w:family w:val="swiss"/>
    <w:pitch w:val="variable"/>
    <w:sig w:usb0="E10002FF" w:usb1="4000ACFF" w:usb2="00000009" w:usb3="00000000" w:csb0="0000019F" w:csb1="00000000"/>
    <w:embedRegular r:id="rId13" w:fontKey="{BCB1DE30-A0B7-4B65-90F2-BEC7DF2E82FC}"/>
    <w:embedBold r:id="rId14" w:fontKey="{531BDB98-FA05-4AFB-8FB1-B0B86B29B51E}"/>
    <w:embedItalic r:id="rId15" w:fontKey="{D401D2CC-A6DB-4472-B6BA-AAAEE55AB11F}"/>
    <w:embedBoldItalic r:id="rId16" w:fontKey="{9DD4F405-DAA3-462C-BDD4-D3237AFC19F8}"/>
  </w:font>
  <w:font w:name="EYInterstate Light">
    <w:panose1 w:val="02000506000000020004"/>
    <w:charset w:val="00"/>
    <w:family w:val="auto"/>
    <w:pitch w:val="variable"/>
    <w:sig w:usb0="A00002AF" w:usb1="5000206A" w:usb2="00000000" w:usb3="00000000" w:csb0="0000009F" w:csb1="00000000"/>
    <w:embedRegular r:id="rId17" w:fontKey="{BD278455-CA8F-4130-B758-CD899BEC1363}"/>
    <w:embedBold r:id="rId18" w:fontKey="{5785CF55-6B88-4866-BDA8-31EBF4CA5D1A}"/>
  </w:font>
  <w:font w:name="Cambria">
    <w:panose1 w:val="02040503050406030204"/>
    <w:charset w:val="00"/>
    <w:family w:val="roman"/>
    <w:pitch w:val="variable"/>
    <w:sig w:usb0="E00002FF" w:usb1="400004FF" w:usb2="00000000" w:usb3="00000000" w:csb0="0000019F" w:csb1="00000000"/>
    <w:embedRegular r:id="rId19" w:fontKey="{5309F885-7F91-46F8-A415-C7412EBAE1A1}"/>
    <w:embedBold r:id="rId20" w:fontKey="{D0453085-ECF5-4491-B1FB-0364A8CAEFD4}"/>
    <w:embedItalic r:id="rId21" w:fontKey="{49EDFEFC-91FE-4165-A997-977F05A91648}"/>
  </w:font>
  <w:font w:name="Consolas">
    <w:panose1 w:val="020B0609020204030204"/>
    <w:charset w:val="00"/>
    <w:family w:val="modern"/>
    <w:pitch w:val="fixed"/>
    <w:sig w:usb0="E10002FF" w:usb1="4000FCFF" w:usb2="00000009" w:usb3="00000000" w:csb0="0000019F" w:csb1="00000000"/>
    <w:embedRegular r:id="rId22" w:fontKey="{570A7214-C48A-4C39-A7F7-71D76CAFC6E3}"/>
  </w:font>
  <w:font w:name="ArialMT">
    <w:panose1 w:val="00000000000000000000"/>
    <w:charset w:val="00"/>
    <w:family w:val="swiss"/>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10B0697" w14:textId="685D11E5" w:rsidR="0095274F" w:rsidRDefault="0095274F">
    <w:r>
      <w:tab/>
    </w:r>
    <w:r>
      <w:tab/>
      <w:t>V2.0</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10B0698" w14:textId="77777777" w:rsidR="0095274F" w:rsidRDefault="00057755">
    <w:pPr>
      <w:pStyle w:val="EYComment"/>
    </w:pPr>
    <w:r>
      <w:fldChar w:fldCharType="begin"/>
    </w:r>
    <w:r>
      <w:instrText xml:space="preserve"> TITLE   \* MERGEFORMAT </w:instrText>
    </w:r>
    <w:r>
      <w:fldChar w:fldCharType="separate"/>
    </w:r>
    <w:r w:rsidR="0095274F">
      <w:t>ARC v8.0 Compliance Notifications</w:t>
    </w:r>
    <w:r>
      <w:fldChar w:fldCharType="end"/>
    </w:r>
    <w:r w:rsidR="0095274F">
      <w:tab/>
    </w:r>
    <w:r w:rsidR="0095274F">
      <w:tab/>
    </w:r>
    <w:r w:rsidR="0095274F">
      <w:fldChar w:fldCharType="begin"/>
    </w:r>
    <w:r w:rsidR="0095274F">
      <w:instrText xml:space="preserve"> PAGE  \* roman  \* MERGEFORMAT </w:instrText>
    </w:r>
    <w:r w:rsidR="0095274F">
      <w:fldChar w:fldCharType="separate"/>
    </w:r>
    <w:r w:rsidR="0095274F">
      <w:rPr>
        <w:noProof/>
      </w:rPr>
      <w:t>xii</w:t>
    </w:r>
    <w:r w:rsidR="0095274F">
      <w:rPr>
        <w:noProof/>
      </w:rPr>
      <w:fldChar w:fldCharType="end"/>
    </w:r>
    <w:r w:rsidR="0095274F">
      <w:br/>
    </w:r>
    <w:r w:rsidR="0095274F">
      <w:fldChar w:fldCharType="begin"/>
    </w:r>
    <w:r w:rsidR="0095274F">
      <w:instrText xml:space="preserve"> SUBJECT   \* MERGEFORMAT </w:instrText>
    </w:r>
    <w:r w:rsidR="0095274F">
      <w:fldChar w:fldCharType="end"/>
    </w:r>
  </w:p>
  <w:p w14:paraId="410B0699" w14:textId="77777777" w:rsidR="0095274F" w:rsidRDefault="0095274F"/>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10B069B" w14:textId="77777777" w:rsidR="0095274F" w:rsidRDefault="0095274F">
    <w:pPr>
      <w:jc w:val="center"/>
      <w:rPr>
        <w:b/>
        <w:color w:val="999999"/>
        <w:sz w:val="14"/>
      </w:rPr>
    </w:pPr>
    <w:r>
      <w:rPr>
        <w:b/>
        <w:noProof/>
        <w:color w:val="999999"/>
        <w:sz w:val="14"/>
        <w:lang w:val="en-IN" w:eastAsia="en-IN"/>
      </w:rPr>
      <mc:AlternateContent>
        <mc:Choice Requires="wps">
          <w:drawing>
            <wp:anchor distT="0" distB="0" distL="114300" distR="114300" simplePos="0" relativeHeight="251657728" behindDoc="0" locked="1" layoutInCell="0" allowOverlap="1" wp14:anchorId="410B06AE" wp14:editId="410B06AF">
              <wp:simplePos x="0" y="0"/>
              <wp:positionH relativeFrom="page">
                <wp:posOffset>5078095</wp:posOffset>
              </wp:positionH>
              <wp:positionV relativeFrom="page">
                <wp:posOffset>10115550</wp:posOffset>
              </wp:positionV>
              <wp:extent cx="2115185" cy="238125"/>
              <wp:effectExtent l="1270" t="0" r="0" b="0"/>
              <wp:wrapNone/>
              <wp:docPr id="2"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15185" cy="2381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10B06C0" w14:textId="77777777" w:rsidR="0095274F" w:rsidRDefault="00057755">
                          <w:pPr>
                            <w:pStyle w:val="EYBulletTextLevel2"/>
                            <w:spacing w:after="0" w:line="180" w:lineRule="exact"/>
                            <w:rPr>
                              <w:sz w:val="14"/>
                            </w:rPr>
                          </w:pPr>
                          <w:r>
                            <w:fldChar w:fldCharType="begin"/>
                          </w:r>
                          <w:r>
                            <w:instrText xml:space="preserve"> DOCPROPERTY  "Confidential Statement - Cover"  \* MERGEFORMAT </w:instrText>
                          </w:r>
                          <w:r>
                            <w:fldChar w:fldCharType="separate"/>
                          </w:r>
                          <w:r w:rsidR="0095274F" w:rsidRPr="00B5469C">
                            <w:rPr>
                              <w:sz w:val="14"/>
                            </w:rPr>
                            <w:t>Confidential — For internal use only</w:t>
                          </w:r>
                          <w:r>
                            <w:rPr>
                              <w:sz w:val="14"/>
                            </w:rPr>
                            <w:fldChar w:fldCharType="end"/>
                          </w:r>
                        </w:p>
                      </w:txbxContent>
                    </wps:txbx>
                    <wps:bodyPr rot="0" vert="horz" wrap="non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7" o:spid="_x0000_s1030" type="#_x0000_t202" style="position:absolute;left:0;text-align:left;margin-left:399.85pt;margin-top:796.5pt;width:166.55pt;height:18.75pt;z-index:251657728;visibility:visible;mso-wrap-style:non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" o:allowincell="f" stroked="f">
              <v:textbox inset="0,0,0,0">
                <w:txbxContent>
                  <w:p w14:paraId="410B06C0" w14:textId="77777777" w:rsidR="0095274F" w:rsidRDefault="00057755">
                    <w:pPr>
                      <w:pStyle w:val="EYBulletTextLevel2"/>
                      <w:spacing w:after="0" w:line="180" w:lineRule="exact"/>
                      <w:rPr>
                        <w:sz w:val="14"/>
                      </w:rPr>
                    </w:pPr>
                    <w:r>
                      <w:fldChar w:fldCharType="begin"/>
                    </w:r>
                    <w:r>
                      <w:instrText xml:space="preserve"> DOCPROPERTY  "Confidential Statement - Cover"  \* MERGEFORMAT </w:instrText>
                    </w:r>
                    <w:r>
                      <w:fldChar w:fldCharType="separate"/>
                    </w:r>
                    <w:r w:rsidR="0095274F" w:rsidRPr="00B5469C">
                      <w:rPr>
                        <w:sz w:val="14"/>
                      </w:rPr>
                      <w:t>Confidential — For internal use only</w:t>
                    </w:r>
                    <w:r>
                      <w:rPr>
                        <w:sz w:val="14"/>
                      </w:rPr>
                      <w:fldChar w:fldCharType="end"/>
                    </w:r>
                  </w:p>
                </w:txbxContent>
              </v:textbox>
              <w10:wrap anchorx="page" anchory="page"/>
              <w10:anchorlock/>
            </v:shape>
          </w:pict>
        </mc:Fallback>
      </mc:AlternateContent>
    </w:r>
    <w:r>
      <w:rPr>
        <w:b/>
        <w:color w:val="999999"/>
        <w:sz w:val="14"/>
      </w:rPr>
      <w:t>V1.x</w: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10B06A0" w14:textId="04404836" w:rsidR="0095274F" w:rsidRDefault="0095274F">
    <w:pPr>
      <w:pStyle w:val="EYFooter"/>
    </w:pPr>
    <w:r>
      <w:t xml:space="preserve">Page </w:t>
    </w:r>
    <w:r>
      <w:fldChar w:fldCharType="begin"/>
    </w:r>
    <w:r>
      <w:instrText xml:space="preserve"> PAGE </w:instrText>
    </w:r>
    <w:r>
      <w:fldChar w:fldCharType="separate"/>
    </w:r>
    <w:r w:rsidR="00DD6050">
      <w:rPr>
        <w:noProof/>
      </w:rPr>
      <w:t>4</w:t>
    </w:r>
    <w:r>
      <w:rPr>
        <w:noProof/>
      </w:rPr>
      <w:fldChar w:fldCharType="end"/>
    </w:r>
    <w:r>
      <w:tab/>
      <w:t>V1.0</w: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10B06A1" w14:textId="1151CA69" w:rsidR="0095274F" w:rsidRPr="00235407" w:rsidRDefault="0095274F" w:rsidP="006A5D89">
    <w:pPr>
      <w:pStyle w:val="Footer"/>
      <w:pBdr>
        <w:top w:val="single" w:sz="4" w:space="1" w:color="auto"/>
      </w:pBdr>
      <w:tabs>
        <w:tab w:val="clear" w:pos="9360"/>
        <w:tab w:val="right" w:pos="9000"/>
      </w:tabs>
      <w:jc w:val="right"/>
    </w:pPr>
    <w:r>
      <w:rPr>
        <w:rStyle w:val="PageNumber"/>
      </w:rPr>
      <w:t xml:space="preserve">Page </w:t>
    </w:r>
    <w:r>
      <w:rPr>
        <w:rStyle w:val="PageNumber"/>
      </w:rPr>
      <w:fldChar w:fldCharType="begin"/>
    </w:r>
    <w:r>
      <w:rPr>
        <w:rStyle w:val="PageNumber"/>
      </w:rPr>
      <w:instrText xml:space="preserve"> PAGE </w:instrText>
    </w:r>
    <w:r>
      <w:rPr>
        <w:rStyle w:val="PageNumber"/>
      </w:rPr>
      <w:fldChar w:fldCharType="separate"/>
    </w:r>
    <w:r w:rsidR="00DD6050">
      <w:rPr>
        <w:rStyle w:val="PageNumber"/>
        <w:noProof/>
      </w:rPr>
      <w:t>5</w:t>
    </w:r>
    <w:r>
      <w:rPr>
        <w:rStyle w:val="PageNumber"/>
      </w:rPr>
      <w:fldChar w:fldCharType="end"/>
    </w:r>
    <w:r>
      <w:rPr>
        <w:rStyle w:val="PageNumber"/>
      </w:rPr>
      <w:tab/>
    </w:r>
    <w:r>
      <w:rPr>
        <w:rStyle w:val="PageNumber"/>
      </w:rPr>
      <w:tab/>
    </w:r>
    <w:r>
      <w:t>V1.0</w: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10B06A3" w14:textId="665CDD42" w:rsidR="0095274F" w:rsidRDefault="0095274F">
    <w:pPr>
      <w:pStyle w:val="EYFooter"/>
    </w:pPr>
    <w:r>
      <w:t>Template: Solution Design Document (Oct 2015)</w:t>
    </w:r>
    <w:r>
      <w:tab/>
      <w:t>V1.2</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FCD66FD" w14:textId="77777777" w:rsidR="00057755" w:rsidRDefault="00057755">
      <w:r>
        <w:separator/>
      </w:r>
    </w:p>
  </w:footnote>
  <w:footnote w:type="continuationSeparator" w:id="0">
    <w:p w14:paraId="6DA0B317" w14:textId="77777777" w:rsidR="00057755" w:rsidRDefault="00057755">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10B0696" w14:textId="77777777" w:rsidR="0095274F" w:rsidRDefault="0095274F">
    <w:pPr>
      <w:pStyle w:val="TOC3"/>
    </w:pPr>
    <w:r>
      <w:rPr>
        <w:noProof/>
        <w:lang w:val="en-IN" w:eastAsia="en-IN"/>
      </w:rPr>
      <mc:AlternateContent>
        <mc:Choice Requires="wps">
          <w:drawing>
            <wp:anchor distT="0" distB="0" distL="114300" distR="114300" simplePos="0" relativeHeight="251662848" behindDoc="0" locked="0" layoutInCell="1" allowOverlap="1" wp14:anchorId="410B06A4" wp14:editId="410B06A5">
              <wp:simplePos x="0" y="0"/>
              <wp:positionH relativeFrom="page">
                <wp:posOffset>666750</wp:posOffset>
              </wp:positionH>
              <wp:positionV relativeFrom="page">
                <wp:posOffset>904875</wp:posOffset>
              </wp:positionV>
              <wp:extent cx="5705475" cy="914400"/>
              <wp:effectExtent l="0" t="0" r="0" b="0"/>
              <wp:wrapNone/>
              <wp:docPr id="9"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5475" cy="9144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A8737CC" w14:textId="77777777" w:rsidR="0095274F" w:rsidRPr="002C790E" w:rsidRDefault="0095274F" w:rsidP="002C790E">
                          <w:pPr>
                            <w:pStyle w:val="Quote"/>
                          </w:pPr>
                          <w:proofErr w:type="spellStart"/>
                          <w:r w:rsidRPr="002C790E">
                            <w:t>BZRide</w:t>
                          </w:r>
                          <w:proofErr w:type="spellEnd"/>
                          <w:r w:rsidRPr="002C790E">
                            <w:t xml:space="preserve"> Mobile Application</w:t>
                          </w:r>
                        </w:p>
                        <w:p w14:paraId="410B06B2" w14:textId="77777777" w:rsidR="0095274F" w:rsidRDefault="0095274F" w:rsidP="007C4948">
                          <w:pPr>
                            <w:pStyle w:val="Quote"/>
                          </w:pPr>
                          <w:r>
                            <w:t>Solution Design Document (SDD)</w:t>
                          </w:r>
                        </w:p>
                        <w:p w14:paraId="410B06B3" w14:textId="77777777" w:rsidR="0095274F" w:rsidRPr="00707955" w:rsidRDefault="0095274F" w:rsidP="007C4948"/>
                      </w:txbxContent>
                    </wps:txbx>
                    <wps:bodyPr rot="0" vert="horz" wrap="square" lIns="0" tIns="45720" rIns="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4" o:spid="_x0000_s1027" type="#_x0000_t202" style="position:absolute;left:0;text-align:left;margin-left:52.5pt;margin-top:71.25pt;width:449.25pt;height:1in;z-index:2516628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" stroked="f">
              <v:textbox inset="0,,0">
                <w:txbxContent>
                  <w:p w14:paraId="3A8737CC" w14:textId="77777777" w:rsidR="0095274F" w:rsidRPr="002C790E" w:rsidRDefault="0095274F" w:rsidP="002C790E">
                    <w:pPr>
                      <w:pStyle w:val="Quote"/>
                    </w:pPr>
                    <w:proofErr w:type="spellStart"/>
                    <w:r w:rsidRPr="002C790E">
                      <w:t>BZRide</w:t>
                    </w:r>
                    <w:proofErr w:type="spellEnd"/>
                    <w:r w:rsidRPr="002C790E">
                      <w:t xml:space="preserve"> Mobile Application</w:t>
                    </w:r>
                  </w:p>
                  <w:p w14:paraId="410B06B2" w14:textId="77777777" w:rsidR="0095274F" w:rsidRDefault="0095274F" w:rsidP="007C4948">
                    <w:pPr>
                      <w:pStyle w:val="Quote"/>
                    </w:pPr>
                    <w:r>
                      <w:t>Solution Design Document (SDD)</w:t>
                    </w:r>
                  </w:p>
                  <w:p w14:paraId="410B06B3" w14:textId="77777777" w:rsidR="0095274F" w:rsidRPr="00707955" w:rsidRDefault="0095274F" w:rsidP="007C4948"/>
                </w:txbxContent>
              </v:textbox>
              <w10:wrap anchorx="page" anchory="page"/>
            </v:shape>
          </w:pict>
        </mc:Fallback>
      </mc:AlternateContent>
    </w:r>
    <w:r>
      <w:rPr>
        <w:noProof/>
        <w:lang w:val="en-IN" w:eastAsia="en-IN"/>
      </w:rPr>
      <mc:AlternateContent>
        <mc:Choice Requires="wps">
          <w:drawing>
            <wp:anchor distT="0" distB="0" distL="114300" distR="114300" simplePos="0" relativeHeight="251655680" behindDoc="0" locked="0" layoutInCell="1" allowOverlap="1" wp14:anchorId="410B06A6" wp14:editId="410B06A7">
              <wp:simplePos x="0" y="0"/>
              <wp:positionH relativeFrom="page">
                <wp:posOffset>914400</wp:posOffset>
              </wp:positionH>
              <wp:positionV relativeFrom="page">
                <wp:posOffset>4581525</wp:posOffset>
              </wp:positionV>
              <wp:extent cx="5715000" cy="4114800"/>
              <wp:effectExtent l="0" t="0" r="0" b="0"/>
              <wp:wrapNone/>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41148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10B06B7" w14:textId="372AB636" w:rsidR="0095274F" w:rsidRPr="000A7A7B" w:rsidRDefault="0095274F" w:rsidP="002246C8">
                          <w:pPr>
                            <w:pStyle w:val="EYCopyright"/>
                          </w:pPr>
                          <w:proofErr w:type="gramStart"/>
                          <w:r w:rsidRPr="000A7A7B">
                            <w:t xml:space="preserve">© 2016 </w:t>
                          </w:r>
                          <w:r w:rsidR="000A7A7B">
                            <w:t>Intimation Software</w:t>
                          </w:r>
                          <w:r w:rsidRPr="000A7A7B">
                            <w:t xml:space="preserve"> </w:t>
                          </w:r>
                          <w:r w:rsidR="000A7A7B">
                            <w:t>Services</w:t>
                          </w:r>
                          <w:r w:rsidRPr="000A7A7B">
                            <w:t>.</w:t>
                          </w:r>
                          <w:proofErr w:type="gramEnd"/>
                          <w:r w:rsidRPr="000A7A7B">
                            <w:br/>
                            <w:t>All Rights Reserved.</w:t>
                          </w:r>
                        </w:p>
                        <w:p w14:paraId="410B06B8" w14:textId="77777777" w:rsidR="0095274F" w:rsidRPr="000A7A7B" w:rsidRDefault="0095274F" w:rsidP="002246C8">
                          <w:pPr>
                            <w:pStyle w:val="EYCopyright"/>
                            <w:rPr>
                              <w:rStyle w:val="Strong"/>
                            </w:rPr>
                          </w:pPr>
                          <w:r w:rsidRPr="000A7A7B">
                            <w:rPr>
                              <w:rStyle w:val="Strong"/>
                            </w:rPr>
                            <w:t>Notice</w:t>
                          </w:r>
                        </w:p>
                        <w:p w14:paraId="410B06B9" w14:textId="21AF1D02" w:rsidR="0095274F" w:rsidRPr="000A7A7B" w:rsidRDefault="0095274F" w:rsidP="002246C8">
                          <w:pPr>
                            <w:pStyle w:val="EYCopyright"/>
                          </w:pPr>
                          <w:r w:rsidRPr="000A7A7B">
                            <w:t xml:space="preserve">The information contained in this document is confidential and proprietary information of </w:t>
                          </w:r>
                          <w:r w:rsidR="00F3376E">
                            <w:t>Intimation Software</w:t>
                          </w:r>
                          <w:r w:rsidR="00F3376E" w:rsidRPr="000A7A7B">
                            <w:t xml:space="preserve"> </w:t>
                          </w:r>
                          <w:r w:rsidR="00F3376E">
                            <w:t>Services</w:t>
                          </w:r>
                          <w:r w:rsidRPr="000A7A7B">
                            <w:t xml:space="preserve">, and may not be distributed outside of </w:t>
                          </w:r>
                          <w:r w:rsidR="00F3376E">
                            <w:t>Intimation Software</w:t>
                          </w:r>
                          <w:r w:rsidR="00F3376E" w:rsidRPr="000A7A7B">
                            <w:t xml:space="preserve"> </w:t>
                          </w:r>
                          <w:r w:rsidR="00F3376E">
                            <w:t>Services</w:t>
                          </w:r>
                          <w:r w:rsidR="00F3376E" w:rsidRPr="000A7A7B">
                            <w:t xml:space="preserve"> </w:t>
                          </w:r>
                          <w:r w:rsidRPr="000A7A7B">
                            <w:t>organization. Unauthorized distribution of this document or any of its contents to any individual or entity outside the firm is a violation of firm policy that may result in disciplinary action.</w:t>
                          </w:r>
                        </w:p>
                        <w:p w14:paraId="410B06BA" w14:textId="5A69BAFC" w:rsidR="0095274F" w:rsidRPr="000A7A7B" w:rsidRDefault="0095274F" w:rsidP="002246C8">
                          <w:pPr>
                            <w:pStyle w:val="EYCopyright"/>
                          </w:pPr>
                          <w:r w:rsidRPr="000A7A7B">
                            <w:t xml:space="preserve">Questions concerning the information contained within this document should be </w:t>
                          </w:r>
                          <w:proofErr w:type="gramStart"/>
                          <w:r w:rsidRPr="000A7A7B">
                            <w:t xml:space="preserve">addressed </w:t>
                          </w:r>
                          <w:r w:rsidR="00F3376E">
                            <w:t xml:space="preserve"> to</w:t>
                          </w:r>
                          <w:proofErr w:type="gramEnd"/>
                          <w:r w:rsidR="00F3376E">
                            <w:t xml:space="preserve"> info@intimationsoftware.com</w:t>
                          </w:r>
                        </w:p>
                        <w:p w14:paraId="410B06BB" w14:textId="77777777" w:rsidR="0095274F" w:rsidRDefault="0095274F"/>
                      </w:txbxContent>
                    </wps:txbx>
                    <wps:bodyPr rot="0" vert="horz" wrap="square" lIns="0" tIns="45720" rIns="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28" type="#_x0000_t202" style="position:absolute;left:0;text-align:left;margin-left:1in;margin-top:360.75pt;width:450pt;height:324pt;z-index:2516556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" stroked="f">
              <v:textbox inset="0,,0">
                <w:txbxContent>
                  <w:p w14:paraId="410B06B7" w14:textId="372AB636" w:rsidR="0095274F" w:rsidRPr="000A7A7B" w:rsidRDefault="0095274F" w:rsidP="002246C8">
                    <w:pPr>
                      <w:pStyle w:val="EYCopyright"/>
                    </w:pPr>
                    <w:proofErr w:type="gramStart"/>
                    <w:r w:rsidRPr="000A7A7B">
                      <w:t xml:space="preserve">© 2016 </w:t>
                    </w:r>
                    <w:r w:rsidR="000A7A7B">
                      <w:t>Intimation Software</w:t>
                    </w:r>
                    <w:r w:rsidRPr="000A7A7B">
                      <w:t xml:space="preserve"> </w:t>
                    </w:r>
                    <w:r w:rsidR="000A7A7B">
                      <w:t>Services</w:t>
                    </w:r>
                    <w:r w:rsidRPr="000A7A7B">
                      <w:t>.</w:t>
                    </w:r>
                    <w:proofErr w:type="gramEnd"/>
                    <w:r w:rsidRPr="000A7A7B">
                      <w:br/>
                      <w:t>All Rights Reserved.</w:t>
                    </w:r>
                  </w:p>
                  <w:p w14:paraId="410B06B8" w14:textId="77777777" w:rsidR="0095274F" w:rsidRPr="000A7A7B" w:rsidRDefault="0095274F" w:rsidP="002246C8">
                    <w:pPr>
                      <w:pStyle w:val="EYCopyright"/>
                      <w:rPr>
                        <w:rStyle w:val="Strong"/>
                      </w:rPr>
                    </w:pPr>
                    <w:r w:rsidRPr="000A7A7B">
                      <w:rPr>
                        <w:rStyle w:val="Strong"/>
                      </w:rPr>
                      <w:t>Notice</w:t>
                    </w:r>
                  </w:p>
                  <w:p w14:paraId="410B06B9" w14:textId="21AF1D02" w:rsidR="0095274F" w:rsidRPr="000A7A7B" w:rsidRDefault="0095274F" w:rsidP="002246C8">
                    <w:pPr>
                      <w:pStyle w:val="EYCopyright"/>
                    </w:pPr>
                    <w:r w:rsidRPr="000A7A7B">
                      <w:t xml:space="preserve">The information contained in this document is confidential and proprietary information of </w:t>
                    </w:r>
                    <w:r w:rsidR="00F3376E">
                      <w:t>Intimation Software</w:t>
                    </w:r>
                    <w:r w:rsidR="00F3376E" w:rsidRPr="000A7A7B">
                      <w:t xml:space="preserve"> </w:t>
                    </w:r>
                    <w:r w:rsidR="00F3376E">
                      <w:t>Services</w:t>
                    </w:r>
                    <w:r w:rsidRPr="000A7A7B">
                      <w:t xml:space="preserve">, and may not be distributed outside of </w:t>
                    </w:r>
                    <w:r w:rsidR="00F3376E">
                      <w:t>Intimation Software</w:t>
                    </w:r>
                    <w:r w:rsidR="00F3376E" w:rsidRPr="000A7A7B">
                      <w:t xml:space="preserve"> </w:t>
                    </w:r>
                    <w:r w:rsidR="00F3376E">
                      <w:t>Services</w:t>
                    </w:r>
                    <w:r w:rsidR="00F3376E" w:rsidRPr="000A7A7B">
                      <w:t xml:space="preserve"> </w:t>
                    </w:r>
                    <w:r w:rsidRPr="000A7A7B">
                      <w:t>organization. Unauthorized distribution of this document or any of its contents to any individual or entity outside the firm is a violation of firm policy that may result in disciplinary action.</w:t>
                    </w:r>
                  </w:p>
                  <w:p w14:paraId="410B06BA" w14:textId="5A69BAFC" w:rsidR="0095274F" w:rsidRPr="000A7A7B" w:rsidRDefault="0095274F" w:rsidP="002246C8">
                    <w:pPr>
                      <w:pStyle w:val="EYCopyright"/>
                    </w:pPr>
                    <w:r w:rsidRPr="000A7A7B">
                      <w:t xml:space="preserve">Questions concerning the information contained within this document should be </w:t>
                    </w:r>
                    <w:proofErr w:type="gramStart"/>
                    <w:r w:rsidRPr="000A7A7B">
                      <w:t xml:space="preserve">addressed </w:t>
                    </w:r>
                    <w:r w:rsidR="00F3376E">
                      <w:t xml:space="preserve"> to</w:t>
                    </w:r>
                    <w:proofErr w:type="gramEnd"/>
                    <w:r w:rsidR="00F3376E">
                      <w:t xml:space="preserve"> info@intimationsoftware.com</w:t>
                    </w:r>
                  </w:p>
                  <w:p w14:paraId="410B06BB" w14:textId="77777777" w:rsidR="0095274F" w:rsidRDefault="0095274F"/>
                </w:txbxContent>
              </v:textbox>
              <w10:wrap anchorx="page" anchory="page"/>
            </v:shape>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10B069A" w14:textId="77777777" w:rsidR="0095274F" w:rsidRDefault="0095274F">
    <w:pPr>
      <w:pStyle w:val="TOC3"/>
    </w:pPr>
    <w:r>
      <w:rPr>
        <w:noProof/>
        <w:lang w:val="en-IN" w:eastAsia="en-IN"/>
      </w:rPr>
      <mc:AlternateContent>
        <mc:Choice Requires="wpg">
          <w:drawing>
            <wp:anchor distT="0" distB="0" distL="114300" distR="114300" simplePos="0" relativeHeight="251656704" behindDoc="0" locked="0" layoutInCell="1" allowOverlap="1" wp14:anchorId="410B06A8" wp14:editId="5085C764">
              <wp:simplePos x="0" y="0"/>
              <wp:positionH relativeFrom="column">
                <wp:posOffset>-409575</wp:posOffset>
              </wp:positionH>
              <wp:positionV relativeFrom="paragraph">
                <wp:posOffset>-657225</wp:posOffset>
              </wp:positionV>
              <wp:extent cx="8474710" cy="6248400"/>
              <wp:effectExtent l="0" t="0" r="2540" b="0"/>
              <wp:wrapNone/>
              <wp:docPr id="4"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474710" cy="6248400"/>
                        <a:chOff x="-720" y="0"/>
                        <a:chExt cx="13346" cy="9840"/>
                      </a:xfrm>
                    </wpg:grpSpPr>
                    <wps:wsp>
                      <wps:cNvPr id="6" name="Rectangle 5"/>
                      <wps:cNvSpPr>
                        <a:spLocks noChangeArrowheads="1"/>
                      </wps:cNvSpPr>
                      <wps:spPr bwMode="auto">
                        <a:xfrm>
                          <a:off x="-720" y="0"/>
                          <a:ext cx="1080" cy="96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 name="Rectangle 6"/>
                      <wps:cNvSpPr>
                        <a:spLocks noChangeArrowheads="1"/>
                      </wps:cNvSpPr>
                      <wps:spPr bwMode="auto">
                        <a:xfrm>
                          <a:off x="11546" y="240"/>
                          <a:ext cx="1080" cy="96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3" o:spid="_x0000_s1026" style="position:absolute;margin-left:-32.25pt;margin-top:-51.75pt;width:667.3pt;height:492pt;z-index:251656704" coordorigin="-720" coordsize="13346,98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">
              <v:rect id="Rectangle 5" o:spid="_x0000_s1027" style="position:absolute;left:-720;width:1080;height:9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Y4sBcIA&#10;AADaAAAADwAAAGRycy9kb3ducmV2LnhtbESPT4vCMBTE7wt+h/CEva2Ju27RahRZEATdg3/A66N5&#10;tsXmpTZR67c3guBxmJnfMJNZaytxpcaXjjX0ewoEceZMybmG/W7xNQThA7LByjFpuJOH2bTzMcHU&#10;uBtv6LoNuYgQ9ilqKEKoUyl9VpBF33M1cfSOrrEYomxyaRq8Rbit5LdSibRYclwosKa/grLT9mI1&#10;YDIw5//jz3q3uiQ4ylu1+D0orT+77XwMIlAb3uFXe2k0JPC8Em+AnD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pjiwFwgAAANoAAAAPAAAAAAAAAAAAAAAAAJgCAABkcnMvZG93&#10;bnJldi54bWxQSwUGAAAAAAQABAD1AAAAhwMAAAAA&#10;" stroked="f"/>
              <v:rect id="Rectangle 6" o:spid="_x0000_s1028" style="position:absolute;left:11546;top:240;width:1080;height:9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KJnsQA&#10;AADaAAAADwAAAGRycy9kb3ducmV2LnhtbESPT2sCMRTE74LfITyhN03a6rbdbpRSEATtoWuh18fm&#10;7R+6edluoq7f3giCx2FmfsNkq8G24ki9bxxreJwpEMSFMw1XGn726+krCB+QDbaOScOZPKyW41GG&#10;qXEn/qZjHioRIexT1FCH0KVS+qImi37mOuLola63GKLsK2l6PEW4beWTUom02HBcqLGjz5qKv/xg&#10;NWAyN/9f5fNuvz0k+FYNar34VVo/TIaPdxCBhnAP39obo+EFrlfiDZDLC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bCiZ7EAAAA2gAAAA8AAAAAAAAAAAAAAAAAmAIAAGRycy9k&#10;b3ducmV2LnhtbFBLBQYAAAAABAAEAPUAAACJAwAAAAA=&#10;" stroked="f"/>
            </v:group>
          </w:pict>
        </mc:Fallback>
      </mc:AlternateContent>
    </w:r>
    <w:r>
      <w:rPr>
        <w:noProof/>
        <w:lang w:val="en-IN" w:eastAsia="en-IN"/>
      </w:rPr>
      <mc:AlternateContent>
        <mc:Choice Requires="wps">
          <w:drawing>
            <wp:anchor distT="0" distB="0" distL="114300" distR="114300" simplePos="0" relativeHeight="251661824" behindDoc="0" locked="1" layoutInCell="0" allowOverlap="1" wp14:anchorId="410B06AA" wp14:editId="6C583AFA">
              <wp:simplePos x="0" y="0"/>
              <wp:positionH relativeFrom="page">
                <wp:posOffset>742950</wp:posOffset>
              </wp:positionH>
              <wp:positionV relativeFrom="page">
                <wp:posOffset>3867150</wp:posOffset>
              </wp:positionV>
              <wp:extent cx="5286375" cy="1418590"/>
              <wp:effectExtent l="0" t="0" r="9525" b="0"/>
              <wp:wrapNone/>
              <wp:docPr id="3"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86375" cy="14185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10B06BC" w14:textId="77777777" w:rsidR="0095274F" w:rsidRDefault="0095274F" w:rsidP="007C4948">
                          <w:pPr>
                            <w:pStyle w:val="EYCoverSubtitle"/>
                          </w:pPr>
                          <w:r>
                            <w:t>Solution Design Document (SDD)</w:t>
                          </w:r>
                        </w:p>
                        <w:p w14:paraId="410B06BD" w14:textId="4E0A4D1E" w:rsidR="0095274F" w:rsidRDefault="0095274F" w:rsidP="007C4948">
                          <w:pPr>
                            <w:pStyle w:val="EYCoverSubtitle"/>
                            <w:rPr>
                              <w:sz w:val="28"/>
                              <w:szCs w:val="28"/>
                            </w:rPr>
                          </w:pPr>
                          <w:proofErr w:type="spellStart"/>
                          <w:r>
                            <w:rPr>
                              <w:sz w:val="28"/>
                              <w:szCs w:val="28"/>
                            </w:rPr>
                            <w:t>BZRide</w:t>
                          </w:r>
                          <w:proofErr w:type="spellEnd"/>
                          <w:r>
                            <w:rPr>
                              <w:sz w:val="28"/>
                              <w:szCs w:val="28"/>
                            </w:rPr>
                            <w:t xml:space="preserve"> Mobile Application</w:t>
                          </w:r>
                        </w:p>
                        <w:p w14:paraId="410B06BE" w14:textId="118BA94C" w:rsidR="0095274F" w:rsidRDefault="0095274F" w:rsidP="007C4948">
                          <w:pPr>
                            <w:pStyle w:val="EYCoverSubtitle"/>
                            <w:rPr>
                              <w:sz w:val="28"/>
                              <w:szCs w:val="28"/>
                            </w:rPr>
                          </w:pPr>
                          <w:r w:rsidRPr="00592C3E">
                            <w:rPr>
                              <w:sz w:val="28"/>
                              <w:szCs w:val="28"/>
                            </w:rPr>
                            <w:t xml:space="preserve">Version </w:t>
                          </w:r>
                          <w:r>
                            <w:rPr>
                              <w:sz w:val="28"/>
                              <w:szCs w:val="28"/>
                            </w:rPr>
                            <w:t>1.2</w:t>
                          </w:r>
                        </w:p>
                        <w:p w14:paraId="410B06BF" w14:textId="463320E8" w:rsidR="0095274F" w:rsidRPr="00592C3E" w:rsidRDefault="0095274F" w:rsidP="007C4948">
                          <w:pPr>
                            <w:pStyle w:val="EYCoverSubtitle"/>
                            <w:rPr>
                              <w:sz w:val="28"/>
                              <w:szCs w:val="28"/>
                            </w:rPr>
                          </w:pPr>
                          <w:r>
                            <w:rPr>
                              <w:sz w:val="28"/>
                              <w:szCs w:val="28"/>
                            </w:rPr>
                            <w:t>June 15, 2016</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3" o:spid="_x0000_s1029" type="#_x0000_t202" style="position:absolute;left:0;text-align:left;margin-left:58.5pt;margin-top:304.5pt;width:416.25pt;height:111.7pt;z-index:2516618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" o:allowincell="f" stroked="f">
              <v:textbox inset="0,0,0,0">
                <w:txbxContent>
                  <w:p w14:paraId="410B06BC" w14:textId="77777777" w:rsidR="0095274F" w:rsidRDefault="0095274F" w:rsidP="007C4948">
                    <w:pPr>
                      <w:pStyle w:val="EYCoverSubtitle"/>
                    </w:pPr>
                    <w:r>
                      <w:t>Solution Design Document (SDD)</w:t>
                    </w:r>
                  </w:p>
                  <w:p w14:paraId="410B06BD" w14:textId="4E0A4D1E" w:rsidR="0095274F" w:rsidRDefault="0095274F" w:rsidP="007C4948">
                    <w:pPr>
                      <w:pStyle w:val="EYCoverSubtitle"/>
                      <w:rPr>
                        <w:sz w:val="28"/>
                        <w:szCs w:val="28"/>
                      </w:rPr>
                    </w:pPr>
                    <w:proofErr w:type="spellStart"/>
                    <w:r>
                      <w:rPr>
                        <w:sz w:val="28"/>
                        <w:szCs w:val="28"/>
                      </w:rPr>
                      <w:t>BZRide</w:t>
                    </w:r>
                    <w:proofErr w:type="spellEnd"/>
                    <w:r>
                      <w:rPr>
                        <w:sz w:val="28"/>
                        <w:szCs w:val="28"/>
                      </w:rPr>
                      <w:t xml:space="preserve"> Mobile Application</w:t>
                    </w:r>
                  </w:p>
                  <w:p w14:paraId="410B06BE" w14:textId="118BA94C" w:rsidR="0095274F" w:rsidRDefault="0095274F" w:rsidP="007C4948">
                    <w:pPr>
                      <w:pStyle w:val="EYCoverSubtitle"/>
                      <w:rPr>
                        <w:sz w:val="28"/>
                        <w:szCs w:val="28"/>
                      </w:rPr>
                    </w:pPr>
                    <w:r w:rsidRPr="00592C3E">
                      <w:rPr>
                        <w:sz w:val="28"/>
                        <w:szCs w:val="28"/>
                      </w:rPr>
                      <w:t xml:space="preserve">Version </w:t>
                    </w:r>
                    <w:r>
                      <w:rPr>
                        <w:sz w:val="28"/>
                        <w:szCs w:val="28"/>
                      </w:rPr>
                      <w:t>1.2</w:t>
                    </w:r>
                  </w:p>
                  <w:p w14:paraId="410B06BF" w14:textId="463320E8" w:rsidR="0095274F" w:rsidRPr="00592C3E" w:rsidRDefault="0095274F" w:rsidP="007C4948">
                    <w:pPr>
                      <w:pStyle w:val="EYCoverSubtitle"/>
                      <w:rPr>
                        <w:sz w:val="28"/>
                        <w:szCs w:val="28"/>
                      </w:rPr>
                    </w:pPr>
                    <w:r>
                      <w:rPr>
                        <w:sz w:val="28"/>
                        <w:szCs w:val="28"/>
                      </w:rPr>
                      <w:t>June 15, 2016</w:t>
                    </w:r>
                  </w:p>
                </w:txbxContent>
              </v:textbox>
              <w10:wrap anchorx="page" anchory="page"/>
              <w10:anchorlock/>
            </v:shape>
          </w:pict>
        </mc:Fallback>
      </mc:AlternateContent>
    </w:r>
    <w:r>
      <w:rPr>
        <w:noProof/>
        <w:lang w:val="en-IN" w:eastAsia="en-IN"/>
      </w:rPr>
      <w:drawing>
        <wp:anchor distT="0" distB="0" distL="114300" distR="114300" simplePos="0" relativeHeight="251660800" behindDoc="1" locked="1" layoutInCell="0" allowOverlap="1" wp14:anchorId="410B06AC" wp14:editId="176C64FF">
          <wp:simplePos x="0" y="0"/>
          <wp:positionH relativeFrom="page">
            <wp:posOffset>5977255</wp:posOffset>
          </wp:positionH>
          <wp:positionV relativeFrom="page">
            <wp:posOffset>9067800</wp:posOffset>
          </wp:positionV>
          <wp:extent cx="889635" cy="452755"/>
          <wp:effectExtent l="0" t="0" r="5715" b="4445"/>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logo_black"/>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889635" cy="452755"/>
                  </a:xfrm>
                  <a:prstGeom prst="rect">
                    <a:avLst/>
                  </a:prstGeom>
                  <a:noFill/>
                </pic:spPr>
              </pic:pic>
            </a:graphicData>
          </a:graphic>
          <wp14:sizeRelH relativeFrom="margin">
            <wp14:pctWidth>0</wp14:pctWidth>
          </wp14:sizeRelH>
          <wp14:sizeRelV relativeFrom="margin">
            <wp14:pctHeight>0</wp14:pctHeight>
          </wp14:sizeRelV>
        </wp:anchor>
      </w:drawing>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3604DAF" w14:textId="08B9F165" w:rsidR="0095274F" w:rsidRPr="00E57F3B" w:rsidRDefault="0095274F" w:rsidP="009E59B0">
    <w:pPr>
      <w:pStyle w:val="Header"/>
      <w:rPr>
        <w:szCs w:val="18"/>
      </w:rPr>
    </w:pPr>
    <w:proofErr w:type="spellStart"/>
    <w:r>
      <w:rPr>
        <w:szCs w:val="18"/>
      </w:rPr>
      <w:t>BZRide</w:t>
    </w:r>
    <w:proofErr w:type="spellEnd"/>
    <w:r>
      <w:rPr>
        <w:szCs w:val="18"/>
      </w:rPr>
      <w:t xml:space="preserve"> Mobile Application</w:t>
    </w:r>
    <w:r w:rsidRPr="00E57F3B">
      <w:rPr>
        <w:szCs w:val="18"/>
      </w:rPr>
      <w:t xml:space="preserve"> </w:t>
    </w:r>
    <w:r>
      <w:rPr>
        <w:szCs w:val="18"/>
      </w:rPr>
      <w:t xml:space="preserve">- </w:t>
    </w:r>
    <w:r w:rsidRPr="00E57F3B">
      <w:rPr>
        <w:szCs w:val="18"/>
      </w:rPr>
      <w:t>Solution Design Document (SDD)</w:t>
    </w:r>
  </w:p>
  <w:p w14:paraId="410B069D" w14:textId="77777777" w:rsidR="0095274F" w:rsidRPr="00DF5D72" w:rsidRDefault="0095274F" w:rsidP="00DF5D72">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10B069E" w14:textId="60EB31C3" w:rsidR="0095274F" w:rsidRPr="009E59B0" w:rsidRDefault="0095274F" w:rsidP="00DF5D72">
    <w:pPr>
      <w:pStyle w:val="Header"/>
      <w:rPr>
        <w:szCs w:val="18"/>
      </w:rPr>
    </w:pPr>
    <w:proofErr w:type="spellStart"/>
    <w:r>
      <w:rPr>
        <w:szCs w:val="18"/>
      </w:rPr>
      <w:t>BZRide</w:t>
    </w:r>
    <w:proofErr w:type="spellEnd"/>
    <w:r>
      <w:rPr>
        <w:szCs w:val="18"/>
      </w:rPr>
      <w:t xml:space="preserve"> Mobile Application</w:t>
    </w:r>
    <w:r w:rsidRPr="00E57F3B">
      <w:rPr>
        <w:szCs w:val="18"/>
      </w:rPr>
      <w:t xml:space="preserve"> </w:t>
    </w:r>
    <w:r>
      <w:rPr>
        <w:szCs w:val="18"/>
      </w:rPr>
      <w:t xml:space="preserve">- </w:t>
    </w:r>
    <w:r w:rsidRPr="00E57F3B">
      <w:rPr>
        <w:szCs w:val="18"/>
      </w:rPr>
      <w:t>Solution Design Document (SDD)</w:t>
    </w:r>
  </w:p>
  <w:p w14:paraId="410B069F" w14:textId="77777777" w:rsidR="0095274F" w:rsidRDefault="0095274F">
    <w:pPr>
      <w:pStyle w:val="EYHeaderright"/>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10B06A2" w14:textId="10B88F0D" w:rsidR="0095274F" w:rsidRPr="00E57F3B" w:rsidRDefault="0095274F">
    <w:pPr>
      <w:pStyle w:val="Header"/>
      <w:rPr>
        <w:szCs w:val="18"/>
      </w:rPr>
    </w:pPr>
    <w:proofErr w:type="spellStart"/>
    <w:r>
      <w:rPr>
        <w:szCs w:val="18"/>
      </w:rPr>
      <w:t>BZRide</w:t>
    </w:r>
    <w:proofErr w:type="spellEnd"/>
    <w:r>
      <w:rPr>
        <w:szCs w:val="18"/>
      </w:rPr>
      <w:t xml:space="preserve"> Mobile Application</w:t>
    </w:r>
    <w:r w:rsidRPr="00E57F3B">
      <w:rPr>
        <w:szCs w:val="18"/>
      </w:rPr>
      <w:t xml:space="preserve"> </w:t>
    </w:r>
    <w:r>
      <w:rPr>
        <w:szCs w:val="18"/>
      </w:rPr>
      <w:t xml:space="preserve">- </w:t>
    </w:r>
    <w:r w:rsidRPr="00E57F3B">
      <w:rPr>
        <w:szCs w:val="18"/>
      </w:rPr>
      <w:t>Solution Design Document (SDD)</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5A562330"/>
    <w:lvl w:ilvl="0">
      <w:start w:val="1"/>
      <w:numFmt w:val="decimal"/>
      <w:pStyle w:val="ListNumber5"/>
      <w:lvlText w:val="%1."/>
      <w:lvlJc w:val="left"/>
      <w:pPr>
        <w:tabs>
          <w:tab w:val="num" w:pos="1492"/>
        </w:tabs>
        <w:ind w:left="1492" w:hanging="360"/>
      </w:pPr>
    </w:lvl>
  </w:abstractNum>
  <w:abstractNum w:abstractNumId="1">
    <w:nsid w:val="FFFFFF7D"/>
    <w:multiLevelType w:val="singleLevel"/>
    <w:tmpl w:val="90884B88"/>
    <w:lvl w:ilvl="0">
      <w:start w:val="1"/>
      <w:numFmt w:val="decimal"/>
      <w:pStyle w:val="ListNumber4"/>
      <w:lvlText w:val="%1."/>
      <w:lvlJc w:val="left"/>
      <w:pPr>
        <w:tabs>
          <w:tab w:val="num" w:pos="1209"/>
        </w:tabs>
        <w:ind w:left="1209" w:hanging="360"/>
      </w:pPr>
    </w:lvl>
  </w:abstractNum>
  <w:abstractNum w:abstractNumId="2">
    <w:nsid w:val="FFFFFF7E"/>
    <w:multiLevelType w:val="singleLevel"/>
    <w:tmpl w:val="7680699A"/>
    <w:lvl w:ilvl="0">
      <w:start w:val="1"/>
      <w:numFmt w:val="decimal"/>
      <w:pStyle w:val="ListNumber3"/>
      <w:lvlText w:val="%1."/>
      <w:lvlJc w:val="left"/>
      <w:pPr>
        <w:tabs>
          <w:tab w:val="num" w:pos="926"/>
        </w:tabs>
        <w:ind w:left="926" w:hanging="360"/>
      </w:pPr>
    </w:lvl>
  </w:abstractNum>
  <w:abstractNum w:abstractNumId="3">
    <w:nsid w:val="FFFFFF7F"/>
    <w:multiLevelType w:val="singleLevel"/>
    <w:tmpl w:val="122C7C00"/>
    <w:lvl w:ilvl="0">
      <w:start w:val="1"/>
      <w:numFmt w:val="decimal"/>
      <w:pStyle w:val="ListNumber2"/>
      <w:lvlText w:val="%1."/>
      <w:lvlJc w:val="left"/>
      <w:pPr>
        <w:tabs>
          <w:tab w:val="num" w:pos="643"/>
        </w:tabs>
        <w:ind w:left="643" w:hanging="360"/>
      </w:pPr>
    </w:lvl>
  </w:abstractNum>
  <w:abstractNum w:abstractNumId="4">
    <w:nsid w:val="FFFFFF83"/>
    <w:multiLevelType w:val="singleLevel"/>
    <w:tmpl w:val="DE2602D4"/>
    <w:lvl w:ilvl="0">
      <w:start w:val="1"/>
      <w:numFmt w:val="bullet"/>
      <w:pStyle w:val="ListBullet2"/>
      <w:lvlText w:val=""/>
      <w:lvlJc w:val="left"/>
      <w:pPr>
        <w:tabs>
          <w:tab w:val="num" w:pos="720"/>
        </w:tabs>
        <w:ind w:left="720" w:hanging="360"/>
      </w:pPr>
      <w:rPr>
        <w:rFonts w:ascii="Symbol" w:hAnsi="Symbol" w:hint="default"/>
      </w:rPr>
    </w:lvl>
  </w:abstractNum>
  <w:abstractNum w:abstractNumId="5">
    <w:nsid w:val="FFFFFF88"/>
    <w:multiLevelType w:val="singleLevel"/>
    <w:tmpl w:val="B108079A"/>
    <w:lvl w:ilvl="0">
      <w:start w:val="1"/>
      <w:numFmt w:val="decimal"/>
      <w:pStyle w:val="ListNumber"/>
      <w:lvlText w:val="%1."/>
      <w:lvlJc w:val="left"/>
      <w:pPr>
        <w:tabs>
          <w:tab w:val="num" w:pos="360"/>
        </w:tabs>
        <w:ind w:left="360" w:hanging="360"/>
      </w:pPr>
    </w:lvl>
  </w:abstractNum>
  <w:abstractNum w:abstractNumId="6">
    <w:nsid w:val="FFFFFF89"/>
    <w:multiLevelType w:val="singleLevel"/>
    <w:tmpl w:val="BA76BA26"/>
    <w:lvl w:ilvl="0">
      <w:start w:val="1"/>
      <w:numFmt w:val="bullet"/>
      <w:pStyle w:val="ListBullet"/>
      <w:lvlText w:val=""/>
      <w:lvlJc w:val="left"/>
      <w:pPr>
        <w:tabs>
          <w:tab w:val="num" w:pos="360"/>
        </w:tabs>
        <w:ind w:left="360" w:hanging="360"/>
      </w:pPr>
      <w:rPr>
        <w:rFonts w:ascii="Symbol" w:hAnsi="Symbol" w:hint="default"/>
      </w:rPr>
    </w:lvl>
  </w:abstractNum>
  <w:abstractNum w:abstractNumId="7">
    <w:nsid w:val="10350262"/>
    <w:multiLevelType w:val="multilevel"/>
    <w:tmpl w:val="6A887E10"/>
    <w:name w:val="Procedure Text Bullet"/>
    <w:lvl w:ilvl="0">
      <w:start w:val="1"/>
      <w:numFmt w:val="bullet"/>
      <w:pStyle w:val="ProcedureTextBullet"/>
      <w:lvlText w:val=""/>
      <w:lvlJc w:val="left"/>
      <w:pPr>
        <w:tabs>
          <w:tab w:val="num" w:pos="288"/>
        </w:tabs>
        <w:ind w:left="288" w:hanging="288"/>
      </w:pPr>
      <w:rPr>
        <w:rFonts w:ascii="Wingdings" w:hAnsi="Wingdings" w:hint="default"/>
      </w:rPr>
    </w:lvl>
    <w:lvl w:ilvl="1">
      <w:start w:val="1"/>
      <w:numFmt w:val="bullet"/>
      <w:lvlText w:val=""/>
      <w:lvlJc w:val="left"/>
      <w:pPr>
        <w:tabs>
          <w:tab w:val="num" w:pos="576"/>
        </w:tabs>
        <w:ind w:left="576" w:hanging="288"/>
      </w:pPr>
      <w:rPr>
        <w:rFonts w:ascii="Wingdings" w:hAnsi="Wingdings" w:hint="default"/>
      </w:rPr>
    </w:lvl>
    <w:lvl w:ilvl="2">
      <w:start w:val="1"/>
      <w:numFmt w:val="bullet"/>
      <w:lvlText w:val=""/>
      <w:lvlJc w:val="left"/>
      <w:pPr>
        <w:tabs>
          <w:tab w:val="num" w:pos="864"/>
        </w:tabs>
        <w:ind w:left="864" w:hanging="288"/>
      </w:pPr>
      <w:rPr>
        <w:rFonts w:ascii="Wingdings" w:hAnsi="Wingdings" w:hint="default"/>
      </w:rPr>
    </w:lvl>
    <w:lvl w:ilvl="3">
      <w:start w:val="1"/>
      <w:numFmt w:val="bullet"/>
      <w:lvlText w:val=""/>
      <w:lvlJc w:val="left"/>
      <w:pPr>
        <w:tabs>
          <w:tab w:val="num" w:pos="1440"/>
        </w:tabs>
        <w:ind w:left="1440" w:hanging="360"/>
      </w:pPr>
      <w:rPr>
        <w:rFonts w:ascii="Symbol" w:hAnsi="Symbol" w:hint="default"/>
      </w:rPr>
    </w:lvl>
    <w:lvl w:ilvl="4">
      <w:start w:val="1"/>
      <w:numFmt w:val="bullet"/>
      <w:lvlText w:val=""/>
      <w:lvlJc w:val="left"/>
      <w:pPr>
        <w:tabs>
          <w:tab w:val="num" w:pos="1800"/>
        </w:tabs>
        <w:ind w:left="1800" w:hanging="360"/>
      </w:pPr>
      <w:rPr>
        <w:rFonts w:ascii="Symbol" w:hAnsi="Symbol"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Wingdings" w:hAnsi="Wingdings" w:hint="default"/>
      </w:rPr>
    </w:lvl>
    <w:lvl w:ilvl="7">
      <w:start w:val="1"/>
      <w:numFmt w:val="bullet"/>
      <w:lvlText w:val=""/>
      <w:lvlJc w:val="left"/>
      <w:pPr>
        <w:tabs>
          <w:tab w:val="num" w:pos="2880"/>
        </w:tabs>
        <w:ind w:left="2880" w:hanging="360"/>
      </w:pPr>
      <w:rPr>
        <w:rFonts w:ascii="Symbol" w:hAnsi="Symbol" w:hint="default"/>
      </w:rPr>
    </w:lvl>
    <w:lvl w:ilvl="8">
      <w:start w:val="1"/>
      <w:numFmt w:val="bullet"/>
      <w:lvlText w:val=""/>
      <w:lvlJc w:val="left"/>
      <w:pPr>
        <w:tabs>
          <w:tab w:val="num" w:pos="3240"/>
        </w:tabs>
        <w:ind w:left="3240" w:hanging="360"/>
      </w:pPr>
      <w:rPr>
        <w:rFonts w:ascii="Symbol" w:hAnsi="Symbol" w:hint="default"/>
      </w:rPr>
    </w:lvl>
  </w:abstractNum>
  <w:abstractNum w:abstractNumId="8">
    <w:nsid w:val="16D35647"/>
    <w:multiLevelType w:val="hybridMultilevel"/>
    <w:tmpl w:val="B91C2066"/>
    <w:lvl w:ilvl="0" w:tplc="DE424A8E">
      <w:start w:val="1"/>
      <w:numFmt w:val="decimal"/>
      <w:lvlText w:val="%1)"/>
      <w:lvlJc w:val="left"/>
      <w:pPr>
        <w:ind w:left="720" w:hanging="360"/>
      </w:pPr>
      <w:rPr>
        <w:rFonts w:cs="Arial"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nsid w:val="20644DA2"/>
    <w:multiLevelType w:val="hybridMultilevel"/>
    <w:tmpl w:val="F538305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8952637"/>
    <w:multiLevelType w:val="hybridMultilevel"/>
    <w:tmpl w:val="173EF4EC"/>
    <w:lvl w:ilvl="0" w:tplc="EE421386">
      <w:start w:val="1"/>
      <w:numFmt w:val="bullet"/>
      <w:pStyle w:val="EYBulletTextLevel1"/>
      <w:lvlText w:val="►"/>
      <w:lvlJc w:val="left"/>
      <w:pPr>
        <w:tabs>
          <w:tab w:val="num" w:pos="360"/>
        </w:tabs>
        <w:ind w:left="360" w:hanging="360"/>
      </w:pPr>
      <w:rPr>
        <w:rFonts w:ascii="Arial" w:hAnsi="Arial" w:hint="default"/>
        <w:color w:val="auto"/>
        <w:sz w:val="22"/>
      </w:rPr>
    </w:lvl>
    <w:lvl w:ilvl="1" w:tplc="EE421386">
      <w:start w:val="1"/>
      <w:numFmt w:val="bullet"/>
      <w:lvlText w:val="►"/>
      <w:lvlJc w:val="left"/>
      <w:pPr>
        <w:tabs>
          <w:tab w:val="num" w:pos="1080"/>
        </w:tabs>
        <w:ind w:left="1080" w:hanging="360"/>
      </w:pPr>
      <w:rPr>
        <w:rFonts w:ascii="Arial" w:hAnsi="Arial" w:hint="default"/>
        <w:color w:val="auto"/>
        <w:sz w:val="22"/>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11">
    <w:nsid w:val="2BFA5353"/>
    <w:multiLevelType w:val="hybridMultilevel"/>
    <w:tmpl w:val="60700C76"/>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nsid w:val="2C2711B4"/>
    <w:multiLevelType w:val="multilevel"/>
    <w:tmpl w:val="53B83A50"/>
    <w:name w:val="ProcedureNumber"/>
    <w:lvl w:ilvl="0">
      <w:start w:val="1"/>
      <w:numFmt w:val="decimal"/>
      <w:pStyle w:val="ProcNumbers"/>
      <w:lvlText w:val="%1."/>
      <w:lvlJc w:val="right"/>
      <w:pPr>
        <w:tabs>
          <w:tab w:val="num" w:pos="360"/>
        </w:tabs>
        <w:ind w:left="360" w:hanging="72"/>
      </w:pPr>
      <w:rPr>
        <w:rFonts w:hint="default"/>
      </w:rPr>
    </w:lvl>
    <w:lvl w:ilvl="1">
      <w:start w:val="1"/>
      <w:numFmt w:val="lowerLetter"/>
      <w:lvlText w:val="%2)"/>
      <w:lvlJc w:val="left"/>
      <w:pPr>
        <w:tabs>
          <w:tab w:val="num" w:pos="720"/>
        </w:tabs>
        <w:ind w:left="720" w:hanging="360"/>
      </w:pPr>
      <w:rPr>
        <w:rFonts w:hint="default"/>
      </w:rPr>
    </w:lvl>
    <w:lvl w:ilvl="2">
      <w:start w:val="1"/>
      <w:numFmt w:val="lowerRoman"/>
      <w:lvlText w:val="%3)"/>
      <w:lvlJc w:val="left"/>
      <w:pPr>
        <w:tabs>
          <w:tab w:val="num" w:pos="1080"/>
        </w:tabs>
        <w:ind w:left="1080" w:hanging="360"/>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13">
    <w:nsid w:val="2CD11705"/>
    <w:multiLevelType w:val="hybridMultilevel"/>
    <w:tmpl w:val="96F2378A"/>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nsid w:val="33143830"/>
    <w:multiLevelType w:val="hybridMultilevel"/>
    <w:tmpl w:val="A7620A42"/>
    <w:lvl w:ilvl="0" w:tplc="BDD4133C">
      <w:start w:val="1"/>
      <w:numFmt w:val="decimal"/>
      <w:lvlRestart w:val="0"/>
      <w:pStyle w:val="EYNumberedList"/>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5">
    <w:nsid w:val="436C4360"/>
    <w:multiLevelType w:val="multilevel"/>
    <w:tmpl w:val="29D2E9EA"/>
    <w:lvl w:ilvl="0">
      <w:start w:val="1"/>
      <w:numFmt w:val="decimal"/>
      <w:pStyle w:val="BodyNumber"/>
      <w:lvlText w:val="%1."/>
      <w:lvlJc w:val="left"/>
      <w:pPr>
        <w:tabs>
          <w:tab w:val="num" w:pos="3326"/>
        </w:tabs>
        <w:ind w:left="3326" w:hanging="360"/>
      </w:pPr>
      <w:rPr>
        <w:rFonts w:hint="default"/>
      </w:rPr>
    </w:lvl>
    <w:lvl w:ilvl="1">
      <w:start w:val="1"/>
      <w:numFmt w:val="lowerLetter"/>
      <w:lvlText w:val="%2."/>
      <w:lvlJc w:val="left"/>
      <w:pPr>
        <w:tabs>
          <w:tab w:val="num" w:pos="3686"/>
        </w:tabs>
        <w:ind w:left="3686" w:hanging="360"/>
      </w:pPr>
      <w:rPr>
        <w:rFonts w:hint="default"/>
      </w:rPr>
    </w:lvl>
    <w:lvl w:ilvl="2">
      <w:start w:val="1"/>
      <w:numFmt w:val="lowerRoman"/>
      <w:lvlText w:val="%3."/>
      <w:lvlJc w:val="left"/>
      <w:pPr>
        <w:tabs>
          <w:tab w:val="num" w:pos="4046"/>
        </w:tabs>
        <w:ind w:left="4046" w:hanging="360"/>
      </w:pPr>
      <w:rPr>
        <w:rFonts w:hint="default"/>
      </w:rPr>
    </w:lvl>
    <w:lvl w:ilvl="3">
      <w:start w:val="1"/>
      <w:numFmt w:val="decimal"/>
      <w:lvlText w:val="(%4)"/>
      <w:lvlJc w:val="left"/>
      <w:pPr>
        <w:tabs>
          <w:tab w:val="num" w:pos="4406"/>
        </w:tabs>
        <w:ind w:left="4406" w:hanging="360"/>
      </w:pPr>
      <w:rPr>
        <w:rFonts w:hint="default"/>
      </w:rPr>
    </w:lvl>
    <w:lvl w:ilvl="4">
      <w:start w:val="1"/>
      <w:numFmt w:val="lowerLetter"/>
      <w:lvlText w:val="(%5)"/>
      <w:lvlJc w:val="left"/>
      <w:pPr>
        <w:tabs>
          <w:tab w:val="num" w:pos="10698"/>
        </w:tabs>
        <w:ind w:left="10698" w:hanging="360"/>
      </w:pPr>
      <w:rPr>
        <w:rFonts w:hint="default"/>
      </w:rPr>
    </w:lvl>
    <w:lvl w:ilvl="5">
      <w:start w:val="1"/>
      <w:numFmt w:val="lowerRoman"/>
      <w:lvlText w:val="(%6)"/>
      <w:lvlJc w:val="left"/>
      <w:pPr>
        <w:tabs>
          <w:tab w:val="num" w:pos="11058"/>
        </w:tabs>
        <w:ind w:left="11058" w:hanging="360"/>
      </w:pPr>
      <w:rPr>
        <w:rFonts w:hint="default"/>
      </w:rPr>
    </w:lvl>
    <w:lvl w:ilvl="6">
      <w:start w:val="1"/>
      <w:numFmt w:val="decimal"/>
      <w:lvlText w:val="%7."/>
      <w:lvlJc w:val="left"/>
      <w:pPr>
        <w:tabs>
          <w:tab w:val="num" w:pos="11418"/>
        </w:tabs>
        <w:ind w:left="11418" w:hanging="360"/>
      </w:pPr>
      <w:rPr>
        <w:rFonts w:hint="default"/>
      </w:rPr>
    </w:lvl>
    <w:lvl w:ilvl="7">
      <w:start w:val="1"/>
      <w:numFmt w:val="lowerLetter"/>
      <w:lvlText w:val="%8."/>
      <w:lvlJc w:val="left"/>
      <w:pPr>
        <w:tabs>
          <w:tab w:val="num" w:pos="11778"/>
        </w:tabs>
        <w:ind w:left="11778" w:hanging="360"/>
      </w:pPr>
      <w:rPr>
        <w:rFonts w:hint="default"/>
      </w:rPr>
    </w:lvl>
    <w:lvl w:ilvl="8">
      <w:start w:val="1"/>
      <w:numFmt w:val="lowerRoman"/>
      <w:lvlText w:val="%9."/>
      <w:lvlJc w:val="left"/>
      <w:pPr>
        <w:tabs>
          <w:tab w:val="num" w:pos="12138"/>
        </w:tabs>
        <w:ind w:left="12138" w:hanging="360"/>
      </w:pPr>
      <w:rPr>
        <w:rFonts w:hint="default"/>
      </w:rPr>
    </w:lvl>
  </w:abstractNum>
  <w:abstractNum w:abstractNumId="16">
    <w:nsid w:val="45A9344F"/>
    <w:multiLevelType w:val="multilevel"/>
    <w:tmpl w:val="F8A6BC90"/>
    <w:lvl w:ilvl="0">
      <w:start w:val="1"/>
      <w:numFmt w:val="bullet"/>
      <w:pStyle w:val="TableBullet"/>
      <w:lvlText w:val=""/>
      <w:lvlJc w:val="left"/>
      <w:pPr>
        <w:tabs>
          <w:tab w:val="num" w:pos="360"/>
        </w:tabs>
        <w:ind w:left="360" w:hanging="360"/>
      </w:pPr>
      <w:rPr>
        <w:rFonts w:ascii="Wingdings" w:hAnsi="Wingdings" w:hint="default"/>
        <w:sz w:val="24"/>
      </w:rPr>
    </w:lvl>
    <w:lvl w:ilvl="1">
      <w:start w:val="1"/>
      <w:numFmt w:val="bullet"/>
      <w:lvlText w:val=""/>
      <w:lvlJc w:val="left"/>
      <w:pPr>
        <w:tabs>
          <w:tab w:val="num" w:pos="720"/>
        </w:tabs>
        <w:ind w:left="720" w:hanging="360"/>
      </w:pPr>
      <w:rPr>
        <w:rFonts w:ascii="Wingdings" w:hAnsi="Wingdings" w:hint="default"/>
        <w:sz w:val="24"/>
      </w:rPr>
    </w:lvl>
    <w:lvl w:ilvl="2">
      <w:start w:val="1"/>
      <w:numFmt w:val="bullet"/>
      <w:lvlText w:val=""/>
      <w:lvlJc w:val="left"/>
      <w:pPr>
        <w:tabs>
          <w:tab w:val="num" w:pos="1080"/>
        </w:tabs>
        <w:ind w:left="1080" w:hanging="360"/>
      </w:pPr>
      <w:rPr>
        <w:rFonts w:ascii="Wingdings" w:hAnsi="Wingdings" w:hint="default"/>
        <w:sz w:val="24"/>
      </w:rPr>
    </w:lvl>
    <w:lvl w:ilvl="3">
      <w:start w:val="1"/>
      <w:numFmt w:val="bullet"/>
      <w:lvlText w:val=""/>
      <w:lvlJc w:val="left"/>
      <w:pPr>
        <w:tabs>
          <w:tab w:val="num" w:pos="1440"/>
        </w:tabs>
        <w:ind w:left="1440" w:hanging="360"/>
      </w:pPr>
      <w:rPr>
        <w:rFonts w:ascii="Wingdings" w:hAnsi="Wingdings" w:hint="default"/>
        <w:sz w:val="24"/>
      </w:rPr>
    </w:lvl>
    <w:lvl w:ilvl="4">
      <w:start w:val="1"/>
      <w:numFmt w:val="bullet"/>
      <w:lvlText w:val=""/>
      <w:lvlJc w:val="left"/>
      <w:pPr>
        <w:tabs>
          <w:tab w:val="num" w:pos="1800"/>
        </w:tabs>
        <w:ind w:left="1800" w:hanging="360"/>
      </w:pPr>
      <w:rPr>
        <w:rFonts w:ascii="Wingdings" w:hAnsi="Wingdings" w:hint="default"/>
        <w:sz w:val="24"/>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Wingdings" w:hAnsi="Wingdings" w:hint="default"/>
      </w:rPr>
    </w:lvl>
    <w:lvl w:ilvl="7">
      <w:start w:val="1"/>
      <w:numFmt w:val="bullet"/>
      <w:lvlText w:val=""/>
      <w:lvlJc w:val="left"/>
      <w:pPr>
        <w:tabs>
          <w:tab w:val="num" w:pos="2880"/>
        </w:tabs>
        <w:ind w:left="2880" w:hanging="360"/>
      </w:pPr>
      <w:rPr>
        <w:rFonts w:ascii="Symbol" w:hAnsi="Symbol" w:hint="default"/>
      </w:rPr>
    </w:lvl>
    <w:lvl w:ilvl="8">
      <w:start w:val="1"/>
      <w:numFmt w:val="bullet"/>
      <w:lvlText w:val=""/>
      <w:lvlJc w:val="left"/>
      <w:pPr>
        <w:tabs>
          <w:tab w:val="num" w:pos="3240"/>
        </w:tabs>
        <w:ind w:left="3240" w:hanging="360"/>
      </w:pPr>
      <w:rPr>
        <w:rFonts w:ascii="Symbol" w:hAnsi="Symbol" w:hint="default"/>
      </w:rPr>
    </w:lvl>
  </w:abstractNum>
  <w:abstractNum w:abstractNumId="17">
    <w:nsid w:val="4F204CD0"/>
    <w:multiLevelType w:val="hybridMultilevel"/>
    <w:tmpl w:val="5C14D2FE"/>
    <w:lvl w:ilvl="0" w:tplc="10920A52">
      <w:start w:val="1"/>
      <w:numFmt w:val="bullet"/>
      <w:pStyle w:val="EYTableBullet"/>
      <w:lvlText w:val="►"/>
      <w:lvlJc w:val="left"/>
      <w:pPr>
        <w:tabs>
          <w:tab w:val="num" w:pos="288"/>
        </w:tabs>
        <w:ind w:left="288" w:hanging="288"/>
      </w:pPr>
      <w:rPr>
        <w:rFonts w:ascii="Arial" w:hAnsi="Arial" w:hint="default"/>
        <w:color w:val="auto"/>
        <w:sz w:val="18"/>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8">
    <w:nsid w:val="550862A4"/>
    <w:multiLevelType w:val="hybridMultilevel"/>
    <w:tmpl w:val="00341BB2"/>
    <w:lvl w:ilvl="0" w:tplc="9E861CA0">
      <w:start w:val="1"/>
      <w:numFmt w:val="bullet"/>
      <w:pStyle w:val="Instructionsbullet"/>
      <w:lvlText w:val="►"/>
      <w:lvlJc w:val="left"/>
      <w:pPr>
        <w:tabs>
          <w:tab w:val="num" w:pos="720"/>
        </w:tabs>
        <w:ind w:left="720" w:hanging="360"/>
      </w:pPr>
      <w:rPr>
        <w:rFonts w:ascii="Arial" w:hAnsi="Arial" w:hint="default"/>
        <w:color w:val="0000FF"/>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9">
    <w:nsid w:val="57603C3C"/>
    <w:multiLevelType w:val="hybridMultilevel"/>
    <w:tmpl w:val="BC34A626"/>
    <w:lvl w:ilvl="0" w:tplc="306AD1EA">
      <w:start w:val="1"/>
      <w:numFmt w:val="bullet"/>
      <w:pStyle w:val="EYBulletTextLevel2"/>
      <w:lvlText w:val="►"/>
      <w:lvlJc w:val="left"/>
      <w:pPr>
        <w:tabs>
          <w:tab w:val="num" w:pos="1080"/>
        </w:tabs>
        <w:ind w:left="1080" w:hanging="360"/>
      </w:pPr>
      <w:rPr>
        <w:rFonts w:ascii="Arial" w:hAnsi="Arial" w:hint="default"/>
        <w:color w:val="auto"/>
        <w:sz w:val="20"/>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0">
    <w:nsid w:val="668D7D1A"/>
    <w:multiLevelType w:val="hybridMultilevel"/>
    <w:tmpl w:val="223CD52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nsid w:val="6B4051F5"/>
    <w:multiLevelType w:val="hybridMultilevel"/>
    <w:tmpl w:val="1076F0F6"/>
    <w:lvl w:ilvl="0" w:tplc="522A8E28">
      <w:start w:val="1"/>
      <w:numFmt w:val="decimal"/>
      <w:lvlText w:val="%1)"/>
      <w:lvlJc w:val="left"/>
      <w:pPr>
        <w:ind w:left="648" w:hanging="360"/>
      </w:pPr>
      <w:rPr>
        <w:rFonts w:cs="Arial" w:hint="default"/>
      </w:rPr>
    </w:lvl>
    <w:lvl w:ilvl="1" w:tplc="40090019" w:tentative="1">
      <w:start w:val="1"/>
      <w:numFmt w:val="lowerLetter"/>
      <w:lvlText w:val="%2."/>
      <w:lvlJc w:val="left"/>
      <w:pPr>
        <w:ind w:left="1368" w:hanging="360"/>
      </w:pPr>
    </w:lvl>
    <w:lvl w:ilvl="2" w:tplc="4009001B" w:tentative="1">
      <w:start w:val="1"/>
      <w:numFmt w:val="lowerRoman"/>
      <w:lvlText w:val="%3."/>
      <w:lvlJc w:val="right"/>
      <w:pPr>
        <w:ind w:left="2088" w:hanging="180"/>
      </w:pPr>
    </w:lvl>
    <w:lvl w:ilvl="3" w:tplc="4009000F" w:tentative="1">
      <w:start w:val="1"/>
      <w:numFmt w:val="decimal"/>
      <w:lvlText w:val="%4."/>
      <w:lvlJc w:val="left"/>
      <w:pPr>
        <w:ind w:left="2808" w:hanging="360"/>
      </w:pPr>
    </w:lvl>
    <w:lvl w:ilvl="4" w:tplc="40090019" w:tentative="1">
      <w:start w:val="1"/>
      <w:numFmt w:val="lowerLetter"/>
      <w:lvlText w:val="%5."/>
      <w:lvlJc w:val="left"/>
      <w:pPr>
        <w:ind w:left="3528" w:hanging="360"/>
      </w:pPr>
    </w:lvl>
    <w:lvl w:ilvl="5" w:tplc="4009001B" w:tentative="1">
      <w:start w:val="1"/>
      <w:numFmt w:val="lowerRoman"/>
      <w:lvlText w:val="%6."/>
      <w:lvlJc w:val="right"/>
      <w:pPr>
        <w:ind w:left="4248" w:hanging="180"/>
      </w:pPr>
    </w:lvl>
    <w:lvl w:ilvl="6" w:tplc="4009000F" w:tentative="1">
      <w:start w:val="1"/>
      <w:numFmt w:val="decimal"/>
      <w:lvlText w:val="%7."/>
      <w:lvlJc w:val="left"/>
      <w:pPr>
        <w:ind w:left="4968" w:hanging="360"/>
      </w:pPr>
    </w:lvl>
    <w:lvl w:ilvl="7" w:tplc="40090019" w:tentative="1">
      <w:start w:val="1"/>
      <w:numFmt w:val="lowerLetter"/>
      <w:lvlText w:val="%8."/>
      <w:lvlJc w:val="left"/>
      <w:pPr>
        <w:ind w:left="5688" w:hanging="360"/>
      </w:pPr>
    </w:lvl>
    <w:lvl w:ilvl="8" w:tplc="4009001B" w:tentative="1">
      <w:start w:val="1"/>
      <w:numFmt w:val="lowerRoman"/>
      <w:lvlText w:val="%9."/>
      <w:lvlJc w:val="right"/>
      <w:pPr>
        <w:ind w:left="6408" w:hanging="180"/>
      </w:pPr>
    </w:lvl>
  </w:abstractNum>
  <w:abstractNum w:abstractNumId="22">
    <w:nsid w:val="715D5E0D"/>
    <w:multiLevelType w:val="hybridMultilevel"/>
    <w:tmpl w:val="AE046FF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nsid w:val="73943572"/>
    <w:multiLevelType w:val="multilevel"/>
    <w:tmpl w:val="E3B41F2E"/>
    <w:lvl w:ilvl="0">
      <w:start w:val="1"/>
      <w:numFmt w:val="decimal"/>
      <w:pStyle w:val="Heading1"/>
      <w:lvlText w:val="%1"/>
      <w:lvlJc w:val="left"/>
      <w:pPr>
        <w:tabs>
          <w:tab w:val="num" w:pos="522"/>
        </w:tabs>
        <w:ind w:left="567" w:hanging="477"/>
      </w:pPr>
      <w:rPr>
        <w:rFonts w:hint="default"/>
      </w:rPr>
    </w:lvl>
    <w:lvl w:ilvl="1">
      <w:start w:val="1"/>
      <w:numFmt w:val="decimal"/>
      <w:pStyle w:val="Heading2"/>
      <w:lvlText w:val="%1.%2"/>
      <w:lvlJc w:val="left"/>
      <w:pPr>
        <w:tabs>
          <w:tab w:val="num" w:pos="4806"/>
        </w:tabs>
        <w:ind w:left="4806" w:hanging="576"/>
      </w:pPr>
      <w:rPr>
        <w:rFonts w:cs="Times New Roman" w:hint="default"/>
        <w:b w:val="0"/>
        <w:bCs w:val="0"/>
        <w:i w:val="0"/>
        <w:iCs w:val="0"/>
        <w:caps w:val="0"/>
        <w:smallCaps w:val="0"/>
        <w:strike w:val="0"/>
        <w:dstrike w:val="0"/>
        <w:noProof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Heading3"/>
      <w:lvlText w:val="%1.%2.%3"/>
      <w:lvlJc w:val="left"/>
      <w:pPr>
        <w:tabs>
          <w:tab w:val="num" w:pos="864"/>
        </w:tabs>
        <w:ind w:left="680" w:hanging="680"/>
      </w:pPr>
      <w:rPr>
        <w:rFonts w:hint="default"/>
      </w:rPr>
    </w:lvl>
    <w:lvl w:ilvl="3">
      <w:start w:val="1"/>
      <w:numFmt w:val="decimal"/>
      <w:pStyle w:val="Heading4"/>
      <w:lvlText w:val="%1.%2.%3.%4"/>
      <w:lvlJc w:val="left"/>
      <w:pPr>
        <w:tabs>
          <w:tab w:val="num" w:pos="1715"/>
        </w:tabs>
        <w:ind w:left="1715" w:hanging="864"/>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24">
    <w:nsid w:val="7F7A5156"/>
    <w:multiLevelType w:val="hybridMultilevel"/>
    <w:tmpl w:val="EA76316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6"/>
  </w:num>
  <w:num w:numId="2">
    <w:abstractNumId w:val="5"/>
  </w:num>
  <w:num w:numId="3">
    <w:abstractNumId w:val="4"/>
  </w:num>
  <w:num w:numId="4">
    <w:abstractNumId w:val="19"/>
  </w:num>
  <w:num w:numId="5">
    <w:abstractNumId w:val="14"/>
    <w:lvlOverride w:ilvl="0">
      <w:startOverride w:val="1"/>
    </w:lvlOverride>
  </w:num>
  <w:num w:numId="6">
    <w:abstractNumId w:val="17"/>
  </w:num>
  <w:num w:numId="7">
    <w:abstractNumId w:val="12"/>
  </w:num>
  <w:num w:numId="8">
    <w:abstractNumId w:val="16"/>
  </w:num>
  <w:num w:numId="9">
    <w:abstractNumId w:val="18"/>
  </w:num>
  <w:num w:numId="10">
    <w:abstractNumId w:val="7"/>
  </w:num>
  <w:num w:numId="11">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0"/>
  </w:num>
  <w:num w:numId="13">
    <w:abstractNumId w:val="9"/>
  </w:num>
  <w:num w:numId="14">
    <w:abstractNumId w:val="22"/>
  </w:num>
  <w:num w:numId="15">
    <w:abstractNumId w:val="21"/>
  </w:num>
  <w:num w:numId="16">
    <w:abstractNumId w:val="11"/>
  </w:num>
  <w:num w:numId="17">
    <w:abstractNumId w:val="13"/>
  </w:num>
  <w:num w:numId="18">
    <w:abstractNumId w:val="8"/>
  </w:num>
  <w:num w:numId="19">
    <w:abstractNumId w:val="3"/>
  </w:num>
  <w:num w:numId="20">
    <w:abstractNumId w:val="2"/>
  </w:num>
  <w:num w:numId="21">
    <w:abstractNumId w:val="1"/>
  </w:num>
  <w:num w:numId="22">
    <w:abstractNumId w:val="0"/>
  </w:num>
  <w:num w:numId="23">
    <w:abstractNumId w:val="23"/>
  </w:num>
  <w:num w:numId="24">
    <w:abstractNumId w:val="24"/>
  </w:num>
  <w:num w:numId="25">
    <w:abstractNumId w:val="20"/>
  </w:num>
  <w:num w:numId="26">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23"/>
  </w:num>
  <w:num w:numId="33">
    <w:abstractNumId w:val="23"/>
  </w:num>
  <w:num w:numId="34">
    <w:abstractNumId w:val="23"/>
  </w:num>
  <w:num w:numId="35">
    <w:abstractNumId w:val="23"/>
  </w:num>
  <w:num w:numId="36">
    <w:abstractNumId w:val="23"/>
  </w:num>
  <w:num w:numId="37">
    <w:abstractNumId w:val="23"/>
  </w:num>
  <w:num w:numId="38">
    <w:abstractNumId w:val="23"/>
  </w:num>
  <w:num w:numId="39">
    <w:abstractNumId w:val="23"/>
  </w:num>
  <w:num w:numId="40">
    <w:abstractNumId w:val="23"/>
  </w:num>
  <w:num w:numId="41">
    <w:abstractNumId w:val="23"/>
  </w:num>
  <w:num w:numId="42">
    <w:abstractNumId w:val="23"/>
  </w:num>
  <w:num w:numId="43">
    <w:abstractNumId w:val="23"/>
  </w:num>
  <w:num w:numId="44">
    <w:abstractNumId w:val="23"/>
  </w:num>
  <w:num w:numId="45">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23"/>
  </w:num>
  <w:numIdMacAtCleanup w:val="27"/>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Shiny Sulaiman">
    <w15:presenceInfo w15:providerId="AD" w15:userId="S-1-5-21-1644491937-1275210071-1417001333-48560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isplayBackgroundShape/>
  <w:embedTrueTypeFonts/>
  <w:activeWritingStyle w:appName="MSWord" w:lang="en-US" w:vendorID="64" w:dllVersion="131077" w:nlCheck="1" w:checkStyle="1"/>
  <w:activeWritingStyle w:appName="MSWord" w:lang="en-US" w:vendorID="64" w:dllVersion="131078" w:nlCheck="1" w:checkStyle="1"/>
  <w:activeWritingStyle w:appName="MSWord" w:lang="en-IN" w:vendorID="64" w:dllVersion="131078" w:nlCheck="1" w:checkStyle="1"/>
  <w:activeWritingStyle w:appName="MSWord" w:lang="en-GB" w:vendorID="64" w:dllVersion="131078" w:nlCheck="1" w:checkStyle="1"/>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trackRevisions/>
  <w:defaultTabStop w:val="288"/>
  <w:doNotHyphenateCaps/>
  <w:clickAndTypeStyle w:val="EYLETTERBODY"/>
  <w:evenAndOddHeaders/>
  <w:drawingGridHorizontalSpacing w:val="120"/>
  <w:drawingGridVerticalSpacing w:val="120"/>
  <w:displayVerticalDrawingGridEvery w:val="0"/>
  <w:doNotUseMarginsForDrawingGridOrigin/>
  <w:noPunctuationKerning/>
  <w:characterSpacingControl w:val="doNotCompress"/>
  <w:hdrShapeDefaults>
    <o:shapedefaults v:ext="edit" spidmax="2049" style="mso-position-horizontal-relative:page;mso-position-vertical-relative:page" fillcolor="white" stroke="f">
      <v:fill color="white"/>
      <v:stroke on="f"/>
      <o:colormru v:ext="edit" colors="#4367c5,#0097ed"/>
    </o:shapedefaults>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F5D5A"/>
    <w:rsid w:val="00000F90"/>
    <w:rsid w:val="000011ED"/>
    <w:rsid w:val="00001401"/>
    <w:rsid w:val="000024E8"/>
    <w:rsid w:val="00002796"/>
    <w:rsid w:val="00003016"/>
    <w:rsid w:val="00003CC2"/>
    <w:rsid w:val="0000419B"/>
    <w:rsid w:val="000058CB"/>
    <w:rsid w:val="00005DBF"/>
    <w:rsid w:val="00006064"/>
    <w:rsid w:val="0000607D"/>
    <w:rsid w:val="00006478"/>
    <w:rsid w:val="00006607"/>
    <w:rsid w:val="00006CE9"/>
    <w:rsid w:val="0000713E"/>
    <w:rsid w:val="0000717C"/>
    <w:rsid w:val="000071DC"/>
    <w:rsid w:val="000074D2"/>
    <w:rsid w:val="0000756F"/>
    <w:rsid w:val="00007C8A"/>
    <w:rsid w:val="00007F00"/>
    <w:rsid w:val="0001002E"/>
    <w:rsid w:val="0001064F"/>
    <w:rsid w:val="000108B6"/>
    <w:rsid w:val="00010C26"/>
    <w:rsid w:val="00011845"/>
    <w:rsid w:val="00011B6F"/>
    <w:rsid w:val="00011CFE"/>
    <w:rsid w:val="00012394"/>
    <w:rsid w:val="00013755"/>
    <w:rsid w:val="00013C03"/>
    <w:rsid w:val="00013DCE"/>
    <w:rsid w:val="00013EA4"/>
    <w:rsid w:val="0001412C"/>
    <w:rsid w:val="0001446B"/>
    <w:rsid w:val="000149AA"/>
    <w:rsid w:val="00014AC1"/>
    <w:rsid w:val="000152ED"/>
    <w:rsid w:val="0001570E"/>
    <w:rsid w:val="00016969"/>
    <w:rsid w:val="000173B7"/>
    <w:rsid w:val="00020576"/>
    <w:rsid w:val="00020ACC"/>
    <w:rsid w:val="00020E4E"/>
    <w:rsid w:val="00021FC9"/>
    <w:rsid w:val="000221A4"/>
    <w:rsid w:val="00022BE4"/>
    <w:rsid w:val="00023244"/>
    <w:rsid w:val="000233E8"/>
    <w:rsid w:val="000234D8"/>
    <w:rsid w:val="00023869"/>
    <w:rsid w:val="00023EC5"/>
    <w:rsid w:val="00024456"/>
    <w:rsid w:val="000244F2"/>
    <w:rsid w:val="0002522B"/>
    <w:rsid w:val="0002572B"/>
    <w:rsid w:val="00025D70"/>
    <w:rsid w:val="00025DE7"/>
    <w:rsid w:val="00025E8F"/>
    <w:rsid w:val="000263B9"/>
    <w:rsid w:val="000265C3"/>
    <w:rsid w:val="00026F9D"/>
    <w:rsid w:val="00027F53"/>
    <w:rsid w:val="00030101"/>
    <w:rsid w:val="0003104C"/>
    <w:rsid w:val="00031750"/>
    <w:rsid w:val="00031881"/>
    <w:rsid w:val="00032658"/>
    <w:rsid w:val="000326C8"/>
    <w:rsid w:val="000329DA"/>
    <w:rsid w:val="00032FD6"/>
    <w:rsid w:val="0003385D"/>
    <w:rsid w:val="00033A23"/>
    <w:rsid w:val="00033A97"/>
    <w:rsid w:val="00034007"/>
    <w:rsid w:val="00034CE9"/>
    <w:rsid w:val="00035233"/>
    <w:rsid w:val="00035267"/>
    <w:rsid w:val="0003528B"/>
    <w:rsid w:val="00035A4D"/>
    <w:rsid w:val="00037546"/>
    <w:rsid w:val="00037EB3"/>
    <w:rsid w:val="000409E7"/>
    <w:rsid w:val="000411E0"/>
    <w:rsid w:val="0004143D"/>
    <w:rsid w:val="00041502"/>
    <w:rsid w:val="00041C4D"/>
    <w:rsid w:val="00041DE0"/>
    <w:rsid w:val="00042058"/>
    <w:rsid w:val="00042214"/>
    <w:rsid w:val="000424C3"/>
    <w:rsid w:val="00042EF4"/>
    <w:rsid w:val="00042FAC"/>
    <w:rsid w:val="0004300D"/>
    <w:rsid w:val="00043804"/>
    <w:rsid w:val="000438A9"/>
    <w:rsid w:val="00043F00"/>
    <w:rsid w:val="0004492B"/>
    <w:rsid w:val="00044FDB"/>
    <w:rsid w:val="00045F2F"/>
    <w:rsid w:val="000462AF"/>
    <w:rsid w:val="00047B0A"/>
    <w:rsid w:val="0005007A"/>
    <w:rsid w:val="00051F4F"/>
    <w:rsid w:val="0005290A"/>
    <w:rsid w:val="00052E2C"/>
    <w:rsid w:val="00053C14"/>
    <w:rsid w:val="00053E14"/>
    <w:rsid w:val="000545F2"/>
    <w:rsid w:val="00054ED3"/>
    <w:rsid w:val="00055A9E"/>
    <w:rsid w:val="00055AFB"/>
    <w:rsid w:val="00056014"/>
    <w:rsid w:val="00056838"/>
    <w:rsid w:val="0005757F"/>
    <w:rsid w:val="00057755"/>
    <w:rsid w:val="000579D9"/>
    <w:rsid w:val="00057E20"/>
    <w:rsid w:val="00060782"/>
    <w:rsid w:val="000610FD"/>
    <w:rsid w:val="00061483"/>
    <w:rsid w:val="00061F10"/>
    <w:rsid w:val="00062146"/>
    <w:rsid w:val="00062397"/>
    <w:rsid w:val="0006277B"/>
    <w:rsid w:val="000627F1"/>
    <w:rsid w:val="000629E7"/>
    <w:rsid w:val="00062C44"/>
    <w:rsid w:val="0006349D"/>
    <w:rsid w:val="00063F71"/>
    <w:rsid w:val="00064B32"/>
    <w:rsid w:val="00064D1E"/>
    <w:rsid w:val="000652E6"/>
    <w:rsid w:val="0006575B"/>
    <w:rsid w:val="00065768"/>
    <w:rsid w:val="00066F95"/>
    <w:rsid w:val="00067BC0"/>
    <w:rsid w:val="00070802"/>
    <w:rsid w:val="0007082C"/>
    <w:rsid w:val="00070B19"/>
    <w:rsid w:val="00070B5B"/>
    <w:rsid w:val="0007171F"/>
    <w:rsid w:val="00071B69"/>
    <w:rsid w:val="0007205A"/>
    <w:rsid w:val="000734DC"/>
    <w:rsid w:val="0007386D"/>
    <w:rsid w:val="00073C78"/>
    <w:rsid w:val="00073EB1"/>
    <w:rsid w:val="00074EA4"/>
    <w:rsid w:val="00074FD5"/>
    <w:rsid w:val="00075100"/>
    <w:rsid w:val="00075629"/>
    <w:rsid w:val="00075785"/>
    <w:rsid w:val="00076204"/>
    <w:rsid w:val="0007639E"/>
    <w:rsid w:val="000768D6"/>
    <w:rsid w:val="000777CC"/>
    <w:rsid w:val="00077820"/>
    <w:rsid w:val="00077D38"/>
    <w:rsid w:val="0008042A"/>
    <w:rsid w:val="0008075D"/>
    <w:rsid w:val="00080FFD"/>
    <w:rsid w:val="00081389"/>
    <w:rsid w:val="000831BC"/>
    <w:rsid w:val="00083EEF"/>
    <w:rsid w:val="0008570C"/>
    <w:rsid w:val="00085DA0"/>
    <w:rsid w:val="0008607C"/>
    <w:rsid w:val="00086BF4"/>
    <w:rsid w:val="00087393"/>
    <w:rsid w:val="000904E5"/>
    <w:rsid w:val="00090F43"/>
    <w:rsid w:val="00091885"/>
    <w:rsid w:val="00092D69"/>
    <w:rsid w:val="00092D8F"/>
    <w:rsid w:val="00092E9E"/>
    <w:rsid w:val="00092EB2"/>
    <w:rsid w:val="0009363B"/>
    <w:rsid w:val="00093E5A"/>
    <w:rsid w:val="00094076"/>
    <w:rsid w:val="00094DF0"/>
    <w:rsid w:val="00094E17"/>
    <w:rsid w:val="00095A92"/>
    <w:rsid w:val="00095C30"/>
    <w:rsid w:val="00095CD9"/>
    <w:rsid w:val="000960EE"/>
    <w:rsid w:val="000970A3"/>
    <w:rsid w:val="00097DE1"/>
    <w:rsid w:val="000A078F"/>
    <w:rsid w:val="000A16D7"/>
    <w:rsid w:val="000A1C81"/>
    <w:rsid w:val="000A23B1"/>
    <w:rsid w:val="000A29CD"/>
    <w:rsid w:val="000A2D00"/>
    <w:rsid w:val="000A321C"/>
    <w:rsid w:val="000A390E"/>
    <w:rsid w:val="000A393B"/>
    <w:rsid w:val="000A3C75"/>
    <w:rsid w:val="000A3F0F"/>
    <w:rsid w:val="000A568D"/>
    <w:rsid w:val="000A56FD"/>
    <w:rsid w:val="000A5984"/>
    <w:rsid w:val="000A5AC1"/>
    <w:rsid w:val="000A5F1E"/>
    <w:rsid w:val="000A6707"/>
    <w:rsid w:val="000A6BD2"/>
    <w:rsid w:val="000A7562"/>
    <w:rsid w:val="000A7A7B"/>
    <w:rsid w:val="000B04F0"/>
    <w:rsid w:val="000B05E6"/>
    <w:rsid w:val="000B0F5A"/>
    <w:rsid w:val="000B1292"/>
    <w:rsid w:val="000B13D8"/>
    <w:rsid w:val="000B21F0"/>
    <w:rsid w:val="000B438A"/>
    <w:rsid w:val="000B4867"/>
    <w:rsid w:val="000B4C7C"/>
    <w:rsid w:val="000B4D00"/>
    <w:rsid w:val="000B59C0"/>
    <w:rsid w:val="000B5B45"/>
    <w:rsid w:val="000B5D58"/>
    <w:rsid w:val="000B5DAC"/>
    <w:rsid w:val="000B5F6A"/>
    <w:rsid w:val="000B6751"/>
    <w:rsid w:val="000B6D1A"/>
    <w:rsid w:val="000B7B44"/>
    <w:rsid w:val="000C01AC"/>
    <w:rsid w:val="000C0383"/>
    <w:rsid w:val="000C12ED"/>
    <w:rsid w:val="000C16B9"/>
    <w:rsid w:val="000C1D5C"/>
    <w:rsid w:val="000C1E78"/>
    <w:rsid w:val="000C241F"/>
    <w:rsid w:val="000C25E5"/>
    <w:rsid w:val="000C326A"/>
    <w:rsid w:val="000C3879"/>
    <w:rsid w:val="000C60E4"/>
    <w:rsid w:val="000C62C4"/>
    <w:rsid w:val="000C796A"/>
    <w:rsid w:val="000D048B"/>
    <w:rsid w:val="000D05EA"/>
    <w:rsid w:val="000D155F"/>
    <w:rsid w:val="000D1621"/>
    <w:rsid w:val="000D1A07"/>
    <w:rsid w:val="000D1F1F"/>
    <w:rsid w:val="000D2E67"/>
    <w:rsid w:val="000D316E"/>
    <w:rsid w:val="000D38FC"/>
    <w:rsid w:val="000D4919"/>
    <w:rsid w:val="000D5830"/>
    <w:rsid w:val="000D58FF"/>
    <w:rsid w:val="000D6295"/>
    <w:rsid w:val="000D64A7"/>
    <w:rsid w:val="000D6562"/>
    <w:rsid w:val="000D71F1"/>
    <w:rsid w:val="000D76C2"/>
    <w:rsid w:val="000E00A3"/>
    <w:rsid w:val="000E00B5"/>
    <w:rsid w:val="000E02A1"/>
    <w:rsid w:val="000E0564"/>
    <w:rsid w:val="000E0589"/>
    <w:rsid w:val="000E065D"/>
    <w:rsid w:val="000E239C"/>
    <w:rsid w:val="000E23CF"/>
    <w:rsid w:val="000E24B7"/>
    <w:rsid w:val="000E2807"/>
    <w:rsid w:val="000E2AD7"/>
    <w:rsid w:val="000E339C"/>
    <w:rsid w:val="000E3945"/>
    <w:rsid w:val="000E3F68"/>
    <w:rsid w:val="000E3FCC"/>
    <w:rsid w:val="000E453F"/>
    <w:rsid w:val="000E484A"/>
    <w:rsid w:val="000E4883"/>
    <w:rsid w:val="000E4AE3"/>
    <w:rsid w:val="000E4DCA"/>
    <w:rsid w:val="000E51CC"/>
    <w:rsid w:val="000E5265"/>
    <w:rsid w:val="000E529B"/>
    <w:rsid w:val="000E58C5"/>
    <w:rsid w:val="000E5B01"/>
    <w:rsid w:val="000E5B83"/>
    <w:rsid w:val="000E5CD0"/>
    <w:rsid w:val="000E5D7F"/>
    <w:rsid w:val="000E65B3"/>
    <w:rsid w:val="000F01CF"/>
    <w:rsid w:val="000F08CF"/>
    <w:rsid w:val="000F11ED"/>
    <w:rsid w:val="000F1A42"/>
    <w:rsid w:val="000F21A6"/>
    <w:rsid w:val="000F2383"/>
    <w:rsid w:val="000F29CD"/>
    <w:rsid w:val="000F2FCC"/>
    <w:rsid w:val="000F47DA"/>
    <w:rsid w:val="000F4EC9"/>
    <w:rsid w:val="000F5314"/>
    <w:rsid w:val="000F57FF"/>
    <w:rsid w:val="000F61EF"/>
    <w:rsid w:val="000F63C3"/>
    <w:rsid w:val="000F6626"/>
    <w:rsid w:val="000F6830"/>
    <w:rsid w:val="000F7357"/>
    <w:rsid w:val="000F7506"/>
    <w:rsid w:val="000F7B7B"/>
    <w:rsid w:val="000F7EDC"/>
    <w:rsid w:val="0010011B"/>
    <w:rsid w:val="001003D1"/>
    <w:rsid w:val="001004E3"/>
    <w:rsid w:val="0010118E"/>
    <w:rsid w:val="001014B6"/>
    <w:rsid w:val="0010153C"/>
    <w:rsid w:val="00101D95"/>
    <w:rsid w:val="00101F22"/>
    <w:rsid w:val="0010218F"/>
    <w:rsid w:val="00102193"/>
    <w:rsid w:val="00102604"/>
    <w:rsid w:val="001027C5"/>
    <w:rsid w:val="001030A3"/>
    <w:rsid w:val="00103135"/>
    <w:rsid w:val="0010341A"/>
    <w:rsid w:val="00103A46"/>
    <w:rsid w:val="001042BF"/>
    <w:rsid w:val="00104641"/>
    <w:rsid w:val="0010557B"/>
    <w:rsid w:val="00105A71"/>
    <w:rsid w:val="00106297"/>
    <w:rsid w:val="00106652"/>
    <w:rsid w:val="00106A0A"/>
    <w:rsid w:val="00106BE6"/>
    <w:rsid w:val="00106E2F"/>
    <w:rsid w:val="00107195"/>
    <w:rsid w:val="00107D85"/>
    <w:rsid w:val="00107DB7"/>
    <w:rsid w:val="00110308"/>
    <w:rsid w:val="0011032B"/>
    <w:rsid w:val="0011032E"/>
    <w:rsid w:val="00111AD1"/>
    <w:rsid w:val="00112012"/>
    <w:rsid w:val="0011293E"/>
    <w:rsid w:val="001129FB"/>
    <w:rsid w:val="00113CF2"/>
    <w:rsid w:val="001140F8"/>
    <w:rsid w:val="00115049"/>
    <w:rsid w:val="001156D7"/>
    <w:rsid w:val="001165CF"/>
    <w:rsid w:val="0011694A"/>
    <w:rsid w:val="0011733B"/>
    <w:rsid w:val="001179F2"/>
    <w:rsid w:val="00117DF2"/>
    <w:rsid w:val="00120257"/>
    <w:rsid w:val="001202DB"/>
    <w:rsid w:val="001204F0"/>
    <w:rsid w:val="001206C2"/>
    <w:rsid w:val="00121789"/>
    <w:rsid w:val="001217D5"/>
    <w:rsid w:val="0012235D"/>
    <w:rsid w:val="00123FD4"/>
    <w:rsid w:val="0012440D"/>
    <w:rsid w:val="00124A94"/>
    <w:rsid w:val="00124C8D"/>
    <w:rsid w:val="00125573"/>
    <w:rsid w:val="00125CCD"/>
    <w:rsid w:val="0012685E"/>
    <w:rsid w:val="00130261"/>
    <w:rsid w:val="001305AE"/>
    <w:rsid w:val="0013085E"/>
    <w:rsid w:val="00130A8A"/>
    <w:rsid w:val="00131769"/>
    <w:rsid w:val="00131F8F"/>
    <w:rsid w:val="00132217"/>
    <w:rsid w:val="00132A7C"/>
    <w:rsid w:val="00133246"/>
    <w:rsid w:val="00133510"/>
    <w:rsid w:val="00133AED"/>
    <w:rsid w:val="0013460E"/>
    <w:rsid w:val="001348A1"/>
    <w:rsid w:val="00134A76"/>
    <w:rsid w:val="0013554B"/>
    <w:rsid w:val="00135B8A"/>
    <w:rsid w:val="00135BDD"/>
    <w:rsid w:val="00135D37"/>
    <w:rsid w:val="00135E73"/>
    <w:rsid w:val="0013720F"/>
    <w:rsid w:val="0013796F"/>
    <w:rsid w:val="001405FE"/>
    <w:rsid w:val="001410D1"/>
    <w:rsid w:val="00142137"/>
    <w:rsid w:val="001422DC"/>
    <w:rsid w:val="001423C0"/>
    <w:rsid w:val="001434A0"/>
    <w:rsid w:val="00143F17"/>
    <w:rsid w:val="001442AF"/>
    <w:rsid w:val="00144AB8"/>
    <w:rsid w:val="00145371"/>
    <w:rsid w:val="00146717"/>
    <w:rsid w:val="00146B88"/>
    <w:rsid w:val="001475F9"/>
    <w:rsid w:val="00150802"/>
    <w:rsid w:val="00150A88"/>
    <w:rsid w:val="00151679"/>
    <w:rsid w:val="00151DBE"/>
    <w:rsid w:val="001525A7"/>
    <w:rsid w:val="00152F3A"/>
    <w:rsid w:val="00153919"/>
    <w:rsid w:val="00153FC3"/>
    <w:rsid w:val="00154144"/>
    <w:rsid w:val="001549AE"/>
    <w:rsid w:val="00154BB4"/>
    <w:rsid w:val="00154D42"/>
    <w:rsid w:val="00155518"/>
    <w:rsid w:val="00155529"/>
    <w:rsid w:val="00155AF5"/>
    <w:rsid w:val="0015654E"/>
    <w:rsid w:val="00156FA3"/>
    <w:rsid w:val="00157068"/>
    <w:rsid w:val="00160782"/>
    <w:rsid w:val="00160D58"/>
    <w:rsid w:val="00161872"/>
    <w:rsid w:val="0016208E"/>
    <w:rsid w:val="001622B3"/>
    <w:rsid w:val="00163763"/>
    <w:rsid w:val="00163F53"/>
    <w:rsid w:val="0016429F"/>
    <w:rsid w:val="00165771"/>
    <w:rsid w:val="00166031"/>
    <w:rsid w:val="001671D4"/>
    <w:rsid w:val="00167877"/>
    <w:rsid w:val="0017003C"/>
    <w:rsid w:val="0017021F"/>
    <w:rsid w:val="00171A9E"/>
    <w:rsid w:val="00171C86"/>
    <w:rsid w:val="00172289"/>
    <w:rsid w:val="00172388"/>
    <w:rsid w:val="001724A9"/>
    <w:rsid w:val="0017281A"/>
    <w:rsid w:val="00172982"/>
    <w:rsid w:val="00173EA1"/>
    <w:rsid w:val="0017467C"/>
    <w:rsid w:val="00174697"/>
    <w:rsid w:val="0017500B"/>
    <w:rsid w:val="00175BBC"/>
    <w:rsid w:val="00175F4D"/>
    <w:rsid w:val="00177003"/>
    <w:rsid w:val="00177124"/>
    <w:rsid w:val="001776D5"/>
    <w:rsid w:val="00177795"/>
    <w:rsid w:val="00180384"/>
    <w:rsid w:val="00180878"/>
    <w:rsid w:val="001809FD"/>
    <w:rsid w:val="00180BB8"/>
    <w:rsid w:val="0018149D"/>
    <w:rsid w:val="00181872"/>
    <w:rsid w:val="00181D27"/>
    <w:rsid w:val="00181D46"/>
    <w:rsid w:val="0018263A"/>
    <w:rsid w:val="00182E87"/>
    <w:rsid w:val="0018367A"/>
    <w:rsid w:val="0018380F"/>
    <w:rsid w:val="001838B4"/>
    <w:rsid w:val="00183FB7"/>
    <w:rsid w:val="00183FC7"/>
    <w:rsid w:val="001845D1"/>
    <w:rsid w:val="001846D1"/>
    <w:rsid w:val="001860D8"/>
    <w:rsid w:val="001861F0"/>
    <w:rsid w:val="00187117"/>
    <w:rsid w:val="0018718C"/>
    <w:rsid w:val="00187454"/>
    <w:rsid w:val="0018767E"/>
    <w:rsid w:val="001879FE"/>
    <w:rsid w:val="00187B27"/>
    <w:rsid w:val="001908AE"/>
    <w:rsid w:val="00191381"/>
    <w:rsid w:val="00191585"/>
    <w:rsid w:val="001915D0"/>
    <w:rsid w:val="0019179B"/>
    <w:rsid w:val="00191E15"/>
    <w:rsid w:val="00191F83"/>
    <w:rsid w:val="00191FEA"/>
    <w:rsid w:val="00192F9D"/>
    <w:rsid w:val="00193E86"/>
    <w:rsid w:val="001943DF"/>
    <w:rsid w:val="001947AD"/>
    <w:rsid w:val="00195206"/>
    <w:rsid w:val="001953B7"/>
    <w:rsid w:val="00195E22"/>
    <w:rsid w:val="001961A2"/>
    <w:rsid w:val="0019631C"/>
    <w:rsid w:val="00196828"/>
    <w:rsid w:val="001A13FA"/>
    <w:rsid w:val="001A141E"/>
    <w:rsid w:val="001A14BB"/>
    <w:rsid w:val="001A1834"/>
    <w:rsid w:val="001A1D1F"/>
    <w:rsid w:val="001A1E11"/>
    <w:rsid w:val="001A1F2A"/>
    <w:rsid w:val="001A21EE"/>
    <w:rsid w:val="001A2B1D"/>
    <w:rsid w:val="001A2E15"/>
    <w:rsid w:val="001A32E5"/>
    <w:rsid w:val="001A3587"/>
    <w:rsid w:val="001A3A62"/>
    <w:rsid w:val="001A47D2"/>
    <w:rsid w:val="001A4C04"/>
    <w:rsid w:val="001A6222"/>
    <w:rsid w:val="001A62E3"/>
    <w:rsid w:val="001A6603"/>
    <w:rsid w:val="001A670D"/>
    <w:rsid w:val="001A6744"/>
    <w:rsid w:val="001A6D18"/>
    <w:rsid w:val="001A72AC"/>
    <w:rsid w:val="001B037E"/>
    <w:rsid w:val="001B0E69"/>
    <w:rsid w:val="001B11EB"/>
    <w:rsid w:val="001B17A5"/>
    <w:rsid w:val="001B2427"/>
    <w:rsid w:val="001B25FD"/>
    <w:rsid w:val="001B26A7"/>
    <w:rsid w:val="001B281F"/>
    <w:rsid w:val="001B2D85"/>
    <w:rsid w:val="001B3CEE"/>
    <w:rsid w:val="001B3F4A"/>
    <w:rsid w:val="001B486F"/>
    <w:rsid w:val="001B49B6"/>
    <w:rsid w:val="001B5C6B"/>
    <w:rsid w:val="001B6E4D"/>
    <w:rsid w:val="001B7497"/>
    <w:rsid w:val="001B7510"/>
    <w:rsid w:val="001C03CA"/>
    <w:rsid w:val="001C0CBD"/>
    <w:rsid w:val="001C11F9"/>
    <w:rsid w:val="001C1869"/>
    <w:rsid w:val="001C19CB"/>
    <w:rsid w:val="001C1F0B"/>
    <w:rsid w:val="001C4AF7"/>
    <w:rsid w:val="001C4BED"/>
    <w:rsid w:val="001C4C30"/>
    <w:rsid w:val="001C5375"/>
    <w:rsid w:val="001C5EE3"/>
    <w:rsid w:val="001C6454"/>
    <w:rsid w:val="001C64AF"/>
    <w:rsid w:val="001C661F"/>
    <w:rsid w:val="001C7167"/>
    <w:rsid w:val="001C7322"/>
    <w:rsid w:val="001C7A3C"/>
    <w:rsid w:val="001C7E48"/>
    <w:rsid w:val="001C7FB7"/>
    <w:rsid w:val="001D045A"/>
    <w:rsid w:val="001D0481"/>
    <w:rsid w:val="001D0634"/>
    <w:rsid w:val="001D0703"/>
    <w:rsid w:val="001D0ADC"/>
    <w:rsid w:val="001D0B9B"/>
    <w:rsid w:val="001D24CE"/>
    <w:rsid w:val="001D3250"/>
    <w:rsid w:val="001D35D9"/>
    <w:rsid w:val="001D3A85"/>
    <w:rsid w:val="001D4635"/>
    <w:rsid w:val="001D5155"/>
    <w:rsid w:val="001D5157"/>
    <w:rsid w:val="001D5189"/>
    <w:rsid w:val="001D574C"/>
    <w:rsid w:val="001D586E"/>
    <w:rsid w:val="001D61B1"/>
    <w:rsid w:val="001D64AC"/>
    <w:rsid w:val="001D6755"/>
    <w:rsid w:val="001D67FD"/>
    <w:rsid w:val="001D7155"/>
    <w:rsid w:val="001D7171"/>
    <w:rsid w:val="001D7411"/>
    <w:rsid w:val="001D7F8E"/>
    <w:rsid w:val="001E003D"/>
    <w:rsid w:val="001E2885"/>
    <w:rsid w:val="001E3005"/>
    <w:rsid w:val="001E32CA"/>
    <w:rsid w:val="001E339B"/>
    <w:rsid w:val="001E382F"/>
    <w:rsid w:val="001E38CB"/>
    <w:rsid w:val="001E3A07"/>
    <w:rsid w:val="001E3C3E"/>
    <w:rsid w:val="001E4C99"/>
    <w:rsid w:val="001E4DEF"/>
    <w:rsid w:val="001E54DA"/>
    <w:rsid w:val="001E5814"/>
    <w:rsid w:val="001E66C6"/>
    <w:rsid w:val="001E67B1"/>
    <w:rsid w:val="001E725F"/>
    <w:rsid w:val="001E7317"/>
    <w:rsid w:val="001E79BC"/>
    <w:rsid w:val="001F0434"/>
    <w:rsid w:val="001F0489"/>
    <w:rsid w:val="001F0BDD"/>
    <w:rsid w:val="001F0C41"/>
    <w:rsid w:val="001F1CD9"/>
    <w:rsid w:val="001F2443"/>
    <w:rsid w:val="001F2C98"/>
    <w:rsid w:val="001F47AE"/>
    <w:rsid w:val="001F576A"/>
    <w:rsid w:val="001F58C6"/>
    <w:rsid w:val="001F59EE"/>
    <w:rsid w:val="001F6041"/>
    <w:rsid w:val="001F6843"/>
    <w:rsid w:val="001F6C9B"/>
    <w:rsid w:val="001F7EEA"/>
    <w:rsid w:val="00200612"/>
    <w:rsid w:val="00200DA4"/>
    <w:rsid w:val="002010E6"/>
    <w:rsid w:val="002013F9"/>
    <w:rsid w:val="0020190C"/>
    <w:rsid w:val="00201915"/>
    <w:rsid w:val="00201999"/>
    <w:rsid w:val="00201C49"/>
    <w:rsid w:val="00202585"/>
    <w:rsid w:val="002026A8"/>
    <w:rsid w:val="00203090"/>
    <w:rsid w:val="002034D2"/>
    <w:rsid w:val="00203744"/>
    <w:rsid w:val="00203DCA"/>
    <w:rsid w:val="00204105"/>
    <w:rsid w:val="0020415E"/>
    <w:rsid w:val="00204381"/>
    <w:rsid w:val="00204D7C"/>
    <w:rsid w:val="002050FC"/>
    <w:rsid w:val="00205754"/>
    <w:rsid w:val="00205B25"/>
    <w:rsid w:val="00206DFC"/>
    <w:rsid w:val="00207C6F"/>
    <w:rsid w:val="00207F8C"/>
    <w:rsid w:val="00210463"/>
    <w:rsid w:val="00210DF8"/>
    <w:rsid w:val="00211765"/>
    <w:rsid w:val="00212962"/>
    <w:rsid w:val="00212EE0"/>
    <w:rsid w:val="002131C4"/>
    <w:rsid w:val="002136A5"/>
    <w:rsid w:val="002138EA"/>
    <w:rsid w:val="00213EB4"/>
    <w:rsid w:val="00213FDD"/>
    <w:rsid w:val="00214332"/>
    <w:rsid w:val="002144E6"/>
    <w:rsid w:val="002160C2"/>
    <w:rsid w:val="002172EB"/>
    <w:rsid w:val="00217D02"/>
    <w:rsid w:val="00217EAB"/>
    <w:rsid w:val="002200E4"/>
    <w:rsid w:val="0022048E"/>
    <w:rsid w:val="002209BE"/>
    <w:rsid w:val="00220CBB"/>
    <w:rsid w:val="00220D77"/>
    <w:rsid w:val="00221223"/>
    <w:rsid w:val="00221351"/>
    <w:rsid w:val="00221892"/>
    <w:rsid w:val="00222235"/>
    <w:rsid w:val="002225E0"/>
    <w:rsid w:val="00223C44"/>
    <w:rsid w:val="00223CC0"/>
    <w:rsid w:val="002246C8"/>
    <w:rsid w:val="00224BFE"/>
    <w:rsid w:val="0022635C"/>
    <w:rsid w:val="00226CAD"/>
    <w:rsid w:val="00227933"/>
    <w:rsid w:val="00230263"/>
    <w:rsid w:val="00230497"/>
    <w:rsid w:val="00231324"/>
    <w:rsid w:val="002318AD"/>
    <w:rsid w:val="00231C60"/>
    <w:rsid w:val="00231C7A"/>
    <w:rsid w:val="00232277"/>
    <w:rsid w:val="00232C5B"/>
    <w:rsid w:val="00233492"/>
    <w:rsid w:val="00233857"/>
    <w:rsid w:val="00233879"/>
    <w:rsid w:val="00234323"/>
    <w:rsid w:val="002348C5"/>
    <w:rsid w:val="002348FA"/>
    <w:rsid w:val="00234CD4"/>
    <w:rsid w:val="00234D7C"/>
    <w:rsid w:val="00235407"/>
    <w:rsid w:val="00235957"/>
    <w:rsid w:val="0023640E"/>
    <w:rsid w:val="00236DE7"/>
    <w:rsid w:val="00240356"/>
    <w:rsid w:val="00240FFF"/>
    <w:rsid w:val="002414AE"/>
    <w:rsid w:val="00241CF2"/>
    <w:rsid w:val="00241E5D"/>
    <w:rsid w:val="00241F1A"/>
    <w:rsid w:val="002422E1"/>
    <w:rsid w:val="00243777"/>
    <w:rsid w:val="0024397E"/>
    <w:rsid w:val="002440B5"/>
    <w:rsid w:val="00244C70"/>
    <w:rsid w:val="00245053"/>
    <w:rsid w:val="0024548D"/>
    <w:rsid w:val="00245922"/>
    <w:rsid w:val="00245D64"/>
    <w:rsid w:val="0024603F"/>
    <w:rsid w:val="00246358"/>
    <w:rsid w:val="002466C0"/>
    <w:rsid w:val="00246FD5"/>
    <w:rsid w:val="00247746"/>
    <w:rsid w:val="00247F9E"/>
    <w:rsid w:val="00250220"/>
    <w:rsid w:val="0025117D"/>
    <w:rsid w:val="00251C75"/>
    <w:rsid w:val="00252125"/>
    <w:rsid w:val="002526B0"/>
    <w:rsid w:val="002526E2"/>
    <w:rsid w:val="00253B31"/>
    <w:rsid w:val="00254687"/>
    <w:rsid w:val="00254835"/>
    <w:rsid w:val="00255EBF"/>
    <w:rsid w:val="00256FF2"/>
    <w:rsid w:val="002601DD"/>
    <w:rsid w:val="0026057C"/>
    <w:rsid w:val="002607EF"/>
    <w:rsid w:val="00260BB1"/>
    <w:rsid w:val="00261236"/>
    <w:rsid w:val="00261916"/>
    <w:rsid w:val="002629E4"/>
    <w:rsid w:val="00262AF6"/>
    <w:rsid w:val="00262C5F"/>
    <w:rsid w:val="00263387"/>
    <w:rsid w:val="002635C5"/>
    <w:rsid w:val="0026376C"/>
    <w:rsid w:val="00263A4D"/>
    <w:rsid w:val="00263C46"/>
    <w:rsid w:val="00263CE0"/>
    <w:rsid w:val="00265242"/>
    <w:rsid w:val="002656FA"/>
    <w:rsid w:val="0026574E"/>
    <w:rsid w:val="00265FA0"/>
    <w:rsid w:val="00266081"/>
    <w:rsid w:val="00266A0E"/>
    <w:rsid w:val="0026746A"/>
    <w:rsid w:val="002676BB"/>
    <w:rsid w:val="00267D7E"/>
    <w:rsid w:val="00267EF7"/>
    <w:rsid w:val="00267FED"/>
    <w:rsid w:val="002708EF"/>
    <w:rsid w:val="0027132A"/>
    <w:rsid w:val="00271581"/>
    <w:rsid w:val="002716DC"/>
    <w:rsid w:val="00271706"/>
    <w:rsid w:val="0027182C"/>
    <w:rsid w:val="00271FE3"/>
    <w:rsid w:val="00272447"/>
    <w:rsid w:val="002724B1"/>
    <w:rsid w:val="0027253C"/>
    <w:rsid w:val="00272BD2"/>
    <w:rsid w:val="00272E54"/>
    <w:rsid w:val="002731AC"/>
    <w:rsid w:val="00273341"/>
    <w:rsid w:val="0027353B"/>
    <w:rsid w:val="002737E3"/>
    <w:rsid w:val="00273AED"/>
    <w:rsid w:val="00274411"/>
    <w:rsid w:val="00274711"/>
    <w:rsid w:val="00274DD8"/>
    <w:rsid w:val="00275489"/>
    <w:rsid w:val="00275BAF"/>
    <w:rsid w:val="00275CA5"/>
    <w:rsid w:val="00275E61"/>
    <w:rsid w:val="00276E21"/>
    <w:rsid w:val="00277BD3"/>
    <w:rsid w:val="002805DD"/>
    <w:rsid w:val="00280732"/>
    <w:rsid w:val="00280DB7"/>
    <w:rsid w:val="00280EC0"/>
    <w:rsid w:val="00280F4E"/>
    <w:rsid w:val="002814ED"/>
    <w:rsid w:val="00281B5E"/>
    <w:rsid w:val="00281D68"/>
    <w:rsid w:val="00282C74"/>
    <w:rsid w:val="0028376E"/>
    <w:rsid w:val="0028489B"/>
    <w:rsid w:val="002848CA"/>
    <w:rsid w:val="00285282"/>
    <w:rsid w:val="0028548F"/>
    <w:rsid w:val="00285679"/>
    <w:rsid w:val="002858DD"/>
    <w:rsid w:val="0028607D"/>
    <w:rsid w:val="00286807"/>
    <w:rsid w:val="00286A1F"/>
    <w:rsid w:val="00287195"/>
    <w:rsid w:val="00290020"/>
    <w:rsid w:val="00290051"/>
    <w:rsid w:val="0029011B"/>
    <w:rsid w:val="00290338"/>
    <w:rsid w:val="002917A5"/>
    <w:rsid w:val="002918CB"/>
    <w:rsid w:val="002928F5"/>
    <w:rsid w:val="00292C3E"/>
    <w:rsid w:val="002931C9"/>
    <w:rsid w:val="00293809"/>
    <w:rsid w:val="00294688"/>
    <w:rsid w:val="002948D0"/>
    <w:rsid w:val="0029492A"/>
    <w:rsid w:val="00294AD6"/>
    <w:rsid w:val="0029502E"/>
    <w:rsid w:val="0029516F"/>
    <w:rsid w:val="0029534D"/>
    <w:rsid w:val="002955A0"/>
    <w:rsid w:val="00295919"/>
    <w:rsid w:val="00295B07"/>
    <w:rsid w:val="00295B42"/>
    <w:rsid w:val="00296070"/>
    <w:rsid w:val="002962DA"/>
    <w:rsid w:val="00296C12"/>
    <w:rsid w:val="00296D1C"/>
    <w:rsid w:val="002972D5"/>
    <w:rsid w:val="00297485"/>
    <w:rsid w:val="00297605"/>
    <w:rsid w:val="002977DA"/>
    <w:rsid w:val="002978FC"/>
    <w:rsid w:val="00297972"/>
    <w:rsid w:val="00297A22"/>
    <w:rsid w:val="00297BDE"/>
    <w:rsid w:val="00297F1E"/>
    <w:rsid w:val="002A0759"/>
    <w:rsid w:val="002A1186"/>
    <w:rsid w:val="002A1241"/>
    <w:rsid w:val="002A1268"/>
    <w:rsid w:val="002A18AA"/>
    <w:rsid w:val="002A18F2"/>
    <w:rsid w:val="002A1AED"/>
    <w:rsid w:val="002A29CB"/>
    <w:rsid w:val="002A2BB1"/>
    <w:rsid w:val="002A3034"/>
    <w:rsid w:val="002A3C88"/>
    <w:rsid w:val="002A3D21"/>
    <w:rsid w:val="002A4873"/>
    <w:rsid w:val="002A5046"/>
    <w:rsid w:val="002A5181"/>
    <w:rsid w:val="002A53B4"/>
    <w:rsid w:val="002A547C"/>
    <w:rsid w:val="002A5ECE"/>
    <w:rsid w:val="002A6841"/>
    <w:rsid w:val="002A75B7"/>
    <w:rsid w:val="002A7731"/>
    <w:rsid w:val="002A7B08"/>
    <w:rsid w:val="002A7B7E"/>
    <w:rsid w:val="002A7F04"/>
    <w:rsid w:val="002B03CB"/>
    <w:rsid w:val="002B08F5"/>
    <w:rsid w:val="002B0EE3"/>
    <w:rsid w:val="002B1784"/>
    <w:rsid w:val="002B1D39"/>
    <w:rsid w:val="002B2669"/>
    <w:rsid w:val="002B3169"/>
    <w:rsid w:val="002B349C"/>
    <w:rsid w:val="002B42C7"/>
    <w:rsid w:val="002B49F5"/>
    <w:rsid w:val="002B592F"/>
    <w:rsid w:val="002B6893"/>
    <w:rsid w:val="002B6AD2"/>
    <w:rsid w:val="002B6C0A"/>
    <w:rsid w:val="002B6D63"/>
    <w:rsid w:val="002B6E79"/>
    <w:rsid w:val="002B76B6"/>
    <w:rsid w:val="002B799F"/>
    <w:rsid w:val="002B7B03"/>
    <w:rsid w:val="002C031D"/>
    <w:rsid w:val="002C0368"/>
    <w:rsid w:val="002C1325"/>
    <w:rsid w:val="002C136E"/>
    <w:rsid w:val="002C1686"/>
    <w:rsid w:val="002C17C8"/>
    <w:rsid w:val="002C1CD4"/>
    <w:rsid w:val="002C2FA0"/>
    <w:rsid w:val="002C337D"/>
    <w:rsid w:val="002C3C5B"/>
    <w:rsid w:val="002C3FBC"/>
    <w:rsid w:val="002C491E"/>
    <w:rsid w:val="002C4BB9"/>
    <w:rsid w:val="002C515A"/>
    <w:rsid w:val="002C53A4"/>
    <w:rsid w:val="002C6398"/>
    <w:rsid w:val="002C66BC"/>
    <w:rsid w:val="002C6AFE"/>
    <w:rsid w:val="002C6C94"/>
    <w:rsid w:val="002C6CE3"/>
    <w:rsid w:val="002C790E"/>
    <w:rsid w:val="002C7E04"/>
    <w:rsid w:val="002D0C42"/>
    <w:rsid w:val="002D10E6"/>
    <w:rsid w:val="002D15BE"/>
    <w:rsid w:val="002D1C9B"/>
    <w:rsid w:val="002D1CC8"/>
    <w:rsid w:val="002D1FC2"/>
    <w:rsid w:val="002D292C"/>
    <w:rsid w:val="002D303A"/>
    <w:rsid w:val="002D31BA"/>
    <w:rsid w:val="002D3C54"/>
    <w:rsid w:val="002D3EF6"/>
    <w:rsid w:val="002D486C"/>
    <w:rsid w:val="002D4A5F"/>
    <w:rsid w:val="002D4D5F"/>
    <w:rsid w:val="002D4F76"/>
    <w:rsid w:val="002D58BE"/>
    <w:rsid w:val="002D5C9E"/>
    <w:rsid w:val="002D5D23"/>
    <w:rsid w:val="002D63A3"/>
    <w:rsid w:val="002D66E9"/>
    <w:rsid w:val="002D6765"/>
    <w:rsid w:val="002D6FA4"/>
    <w:rsid w:val="002E02BC"/>
    <w:rsid w:val="002E039C"/>
    <w:rsid w:val="002E1299"/>
    <w:rsid w:val="002E176B"/>
    <w:rsid w:val="002E2208"/>
    <w:rsid w:val="002E2CF2"/>
    <w:rsid w:val="002E34B8"/>
    <w:rsid w:val="002E377F"/>
    <w:rsid w:val="002E4C5C"/>
    <w:rsid w:val="002E51E7"/>
    <w:rsid w:val="002E5206"/>
    <w:rsid w:val="002E571A"/>
    <w:rsid w:val="002E606D"/>
    <w:rsid w:val="002E6619"/>
    <w:rsid w:val="002E672F"/>
    <w:rsid w:val="002E6B47"/>
    <w:rsid w:val="002E6D2C"/>
    <w:rsid w:val="002E7F43"/>
    <w:rsid w:val="002F03EB"/>
    <w:rsid w:val="002F0D77"/>
    <w:rsid w:val="002F1298"/>
    <w:rsid w:val="002F17F4"/>
    <w:rsid w:val="002F2CF9"/>
    <w:rsid w:val="002F3074"/>
    <w:rsid w:val="002F31FC"/>
    <w:rsid w:val="002F38DB"/>
    <w:rsid w:val="002F3D2A"/>
    <w:rsid w:val="002F483D"/>
    <w:rsid w:val="002F490A"/>
    <w:rsid w:val="002F58A6"/>
    <w:rsid w:val="002F599A"/>
    <w:rsid w:val="002F5DC8"/>
    <w:rsid w:val="002F625F"/>
    <w:rsid w:val="002F6A79"/>
    <w:rsid w:val="002F725A"/>
    <w:rsid w:val="00300203"/>
    <w:rsid w:val="003003C6"/>
    <w:rsid w:val="00300B96"/>
    <w:rsid w:val="0030189D"/>
    <w:rsid w:val="003020E5"/>
    <w:rsid w:val="003025F1"/>
    <w:rsid w:val="003027A2"/>
    <w:rsid w:val="003027E0"/>
    <w:rsid w:val="00302F43"/>
    <w:rsid w:val="00303517"/>
    <w:rsid w:val="0030351C"/>
    <w:rsid w:val="003035C3"/>
    <w:rsid w:val="00304373"/>
    <w:rsid w:val="00304B50"/>
    <w:rsid w:val="00304FAD"/>
    <w:rsid w:val="00305723"/>
    <w:rsid w:val="003061E4"/>
    <w:rsid w:val="00306DCF"/>
    <w:rsid w:val="003101A1"/>
    <w:rsid w:val="0031061B"/>
    <w:rsid w:val="00311303"/>
    <w:rsid w:val="003114C9"/>
    <w:rsid w:val="00311B48"/>
    <w:rsid w:val="00311CAD"/>
    <w:rsid w:val="00311FAD"/>
    <w:rsid w:val="0031203F"/>
    <w:rsid w:val="0031330E"/>
    <w:rsid w:val="00313470"/>
    <w:rsid w:val="00313628"/>
    <w:rsid w:val="0031498D"/>
    <w:rsid w:val="003149A3"/>
    <w:rsid w:val="00314C63"/>
    <w:rsid w:val="00314F1A"/>
    <w:rsid w:val="0031518D"/>
    <w:rsid w:val="0031530D"/>
    <w:rsid w:val="003160B5"/>
    <w:rsid w:val="003161BA"/>
    <w:rsid w:val="003161D2"/>
    <w:rsid w:val="00316310"/>
    <w:rsid w:val="003168F5"/>
    <w:rsid w:val="00316C0B"/>
    <w:rsid w:val="003172B4"/>
    <w:rsid w:val="00317A2E"/>
    <w:rsid w:val="003200C9"/>
    <w:rsid w:val="0032017B"/>
    <w:rsid w:val="00320633"/>
    <w:rsid w:val="00320869"/>
    <w:rsid w:val="00320ADC"/>
    <w:rsid w:val="00320DFD"/>
    <w:rsid w:val="0032330A"/>
    <w:rsid w:val="00323CC2"/>
    <w:rsid w:val="003246F6"/>
    <w:rsid w:val="00325169"/>
    <w:rsid w:val="003253D2"/>
    <w:rsid w:val="00325ED1"/>
    <w:rsid w:val="00326226"/>
    <w:rsid w:val="00326875"/>
    <w:rsid w:val="00326D15"/>
    <w:rsid w:val="00326F7F"/>
    <w:rsid w:val="00327148"/>
    <w:rsid w:val="00327158"/>
    <w:rsid w:val="00327849"/>
    <w:rsid w:val="003279AE"/>
    <w:rsid w:val="00327B4E"/>
    <w:rsid w:val="00327B6C"/>
    <w:rsid w:val="00330022"/>
    <w:rsid w:val="0033010B"/>
    <w:rsid w:val="0033096D"/>
    <w:rsid w:val="00331749"/>
    <w:rsid w:val="0033209F"/>
    <w:rsid w:val="003324EC"/>
    <w:rsid w:val="003329CB"/>
    <w:rsid w:val="00333784"/>
    <w:rsid w:val="00333CDA"/>
    <w:rsid w:val="00333E5D"/>
    <w:rsid w:val="003340DE"/>
    <w:rsid w:val="0033427C"/>
    <w:rsid w:val="00334654"/>
    <w:rsid w:val="003347DC"/>
    <w:rsid w:val="00334813"/>
    <w:rsid w:val="00334A94"/>
    <w:rsid w:val="00334D43"/>
    <w:rsid w:val="003350E9"/>
    <w:rsid w:val="0033512F"/>
    <w:rsid w:val="0033517F"/>
    <w:rsid w:val="00335FB1"/>
    <w:rsid w:val="0033608E"/>
    <w:rsid w:val="00336141"/>
    <w:rsid w:val="003369FF"/>
    <w:rsid w:val="00340097"/>
    <w:rsid w:val="003402EF"/>
    <w:rsid w:val="003402F1"/>
    <w:rsid w:val="003405D6"/>
    <w:rsid w:val="003408F5"/>
    <w:rsid w:val="00340B73"/>
    <w:rsid w:val="0034164C"/>
    <w:rsid w:val="00341A55"/>
    <w:rsid w:val="00341D07"/>
    <w:rsid w:val="003420AB"/>
    <w:rsid w:val="003420F8"/>
    <w:rsid w:val="0034407A"/>
    <w:rsid w:val="003441C7"/>
    <w:rsid w:val="0034516A"/>
    <w:rsid w:val="00345A05"/>
    <w:rsid w:val="00345FFB"/>
    <w:rsid w:val="00346862"/>
    <w:rsid w:val="00346911"/>
    <w:rsid w:val="0034703B"/>
    <w:rsid w:val="003472D3"/>
    <w:rsid w:val="003478EC"/>
    <w:rsid w:val="00347959"/>
    <w:rsid w:val="003504FB"/>
    <w:rsid w:val="0035099C"/>
    <w:rsid w:val="00350F8C"/>
    <w:rsid w:val="00351123"/>
    <w:rsid w:val="003515E8"/>
    <w:rsid w:val="00351C18"/>
    <w:rsid w:val="00351E1D"/>
    <w:rsid w:val="00352BD8"/>
    <w:rsid w:val="00353066"/>
    <w:rsid w:val="003537D6"/>
    <w:rsid w:val="00353D97"/>
    <w:rsid w:val="003548E5"/>
    <w:rsid w:val="00354B3D"/>
    <w:rsid w:val="0035571B"/>
    <w:rsid w:val="00355A39"/>
    <w:rsid w:val="00355D69"/>
    <w:rsid w:val="0035728C"/>
    <w:rsid w:val="00357BEE"/>
    <w:rsid w:val="00357E49"/>
    <w:rsid w:val="003601FE"/>
    <w:rsid w:val="003609F5"/>
    <w:rsid w:val="0036112B"/>
    <w:rsid w:val="00361E6E"/>
    <w:rsid w:val="00362452"/>
    <w:rsid w:val="00362751"/>
    <w:rsid w:val="00362AC9"/>
    <w:rsid w:val="00363109"/>
    <w:rsid w:val="003639C7"/>
    <w:rsid w:val="00363CD7"/>
    <w:rsid w:val="0036459E"/>
    <w:rsid w:val="00364E4F"/>
    <w:rsid w:val="003652F6"/>
    <w:rsid w:val="003652FA"/>
    <w:rsid w:val="003657A9"/>
    <w:rsid w:val="00365D14"/>
    <w:rsid w:val="00365E5D"/>
    <w:rsid w:val="00367000"/>
    <w:rsid w:val="00367649"/>
    <w:rsid w:val="0037077B"/>
    <w:rsid w:val="003708FF"/>
    <w:rsid w:val="00370939"/>
    <w:rsid w:val="00370CF1"/>
    <w:rsid w:val="00372850"/>
    <w:rsid w:val="003736C6"/>
    <w:rsid w:val="003736D8"/>
    <w:rsid w:val="003739CA"/>
    <w:rsid w:val="00373AE2"/>
    <w:rsid w:val="0037468E"/>
    <w:rsid w:val="003746DA"/>
    <w:rsid w:val="00374A43"/>
    <w:rsid w:val="003752F6"/>
    <w:rsid w:val="00375383"/>
    <w:rsid w:val="00375FDF"/>
    <w:rsid w:val="00376063"/>
    <w:rsid w:val="00376384"/>
    <w:rsid w:val="0037675A"/>
    <w:rsid w:val="00376C65"/>
    <w:rsid w:val="00376EC1"/>
    <w:rsid w:val="00376EE7"/>
    <w:rsid w:val="0037740B"/>
    <w:rsid w:val="003774E7"/>
    <w:rsid w:val="0038022F"/>
    <w:rsid w:val="0038026E"/>
    <w:rsid w:val="00380DF7"/>
    <w:rsid w:val="00380E07"/>
    <w:rsid w:val="00381B78"/>
    <w:rsid w:val="003823D9"/>
    <w:rsid w:val="003827E2"/>
    <w:rsid w:val="0038449D"/>
    <w:rsid w:val="00385438"/>
    <w:rsid w:val="003855BF"/>
    <w:rsid w:val="00386A7F"/>
    <w:rsid w:val="00386CF2"/>
    <w:rsid w:val="00387FC2"/>
    <w:rsid w:val="003904E0"/>
    <w:rsid w:val="00390765"/>
    <w:rsid w:val="00390E78"/>
    <w:rsid w:val="0039123E"/>
    <w:rsid w:val="00391259"/>
    <w:rsid w:val="003916B8"/>
    <w:rsid w:val="003917A6"/>
    <w:rsid w:val="003919E1"/>
    <w:rsid w:val="00391E8A"/>
    <w:rsid w:val="00391EBF"/>
    <w:rsid w:val="00392D16"/>
    <w:rsid w:val="00392F5F"/>
    <w:rsid w:val="003936B3"/>
    <w:rsid w:val="00393763"/>
    <w:rsid w:val="00393926"/>
    <w:rsid w:val="00394123"/>
    <w:rsid w:val="00394BDD"/>
    <w:rsid w:val="00394CE1"/>
    <w:rsid w:val="00394E3C"/>
    <w:rsid w:val="00395113"/>
    <w:rsid w:val="003957DB"/>
    <w:rsid w:val="00395DCE"/>
    <w:rsid w:val="0039602F"/>
    <w:rsid w:val="003966B8"/>
    <w:rsid w:val="00396866"/>
    <w:rsid w:val="00396DB9"/>
    <w:rsid w:val="0039740D"/>
    <w:rsid w:val="0039743F"/>
    <w:rsid w:val="00397C58"/>
    <w:rsid w:val="003A0457"/>
    <w:rsid w:val="003A0DE8"/>
    <w:rsid w:val="003A1354"/>
    <w:rsid w:val="003A1C38"/>
    <w:rsid w:val="003A1FBC"/>
    <w:rsid w:val="003A20F1"/>
    <w:rsid w:val="003A33A5"/>
    <w:rsid w:val="003A3DE9"/>
    <w:rsid w:val="003A4E0C"/>
    <w:rsid w:val="003A4E89"/>
    <w:rsid w:val="003A5A50"/>
    <w:rsid w:val="003A5E80"/>
    <w:rsid w:val="003A5EC4"/>
    <w:rsid w:val="003A6145"/>
    <w:rsid w:val="003A6B79"/>
    <w:rsid w:val="003A7245"/>
    <w:rsid w:val="003B07F7"/>
    <w:rsid w:val="003B1736"/>
    <w:rsid w:val="003B17AD"/>
    <w:rsid w:val="003B1C2E"/>
    <w:rsid w:val="003B2593"/>
    <w:rsid w:val="003B2F3B"/>
    <w:rsid w:val="003B37E2"/>
    <w:rsid w:val="003B4B3C"/>
    <w:rsid w:val="003B5536"/>
    <w:rsid w:val="003B6954"/>
    <w:rsid w:val="003B6DBC"/>
    <w:rsid w:val="003B7F21"/>
    <w:rsid w:val="003C0409"/>
    <w:rsid w:val="003C081B"/>
    <w:rsid w:val="003C1178"/>
    <w:rsid w:val="003C11A5"/>
    <w:rsid w:val="003C1E2A"/>
    <w:rsid w:val="003C2C5B"/>
    <w:rsid w:val="003C36B9"/>
    <w:rsid w:val="003C3755"/>
    <w:rsid w:val="003C383C"/>
    <w:rsid w:val="003C3D45"/>
    <w:rsid w:val="003C3F0D"/>
    <w:rsid w:val="003C44DB"/>
    <w:rsid w:val="003C465D"/>
    <w:rsid w:val="003C4E12"/>
    <w:rsid w:val="003C54FE"/>
    <w:rsid w:val="003C581E"/>
    <w:rsid w:val="003C5A8C"/>
    <w:rsid w:val="003C60C7"/>
    <w:rsid w:val="003C67FE"/>
    <w:rsid w:val="003C6E67"/>
    <w:rsid w:val="003C6E98"/>
    <w:rsid w:val="003C7439"/>
    <w:rsid w:val="003C754E"/>
    <w:rsid w:val="003C783C"/>
    <w:rsid w:val="003C7F44"/>
    <w:rsid w:val="003C7FE2"/>
    <w:rsid w:val="003D0348"/>
    <w:rsid w:val="003D039E"/>
    <w:rsid w:val="003D048C"/>
    <w:rsid w:val="003D09B1"/>
    <w:rsid w:val="003D0C5B"/>
    <w:rsid w:val="003D18F3"/>
    <w:rsid w:val="003D1E65"/>
    <w:rsid w:val="003D441F"/>
    <w:rsid w:val="003D4715"/>
    <w:rsid w:val="003D48DB"/>
    <w:rsid w:val="003D5156"/>
    <w:rsid w:val="003D6059"/>
    <w:rsid w:val="003D696A"/>
    <w:rsid w:val="003D71B6"/>
    <w:rsid w:val="003D7975"/>
    <w:rsid w:val="003D7A1D"/>
    <w:rsid w:val="003D7E14"/>
    <w:rsid w:val="003E0531"/>
    <w:rsid w:val="003E0C1D"/>
    <w:rsid w:val="003E0C54"/>
    <w:rsid w:val="003E0EF0"/>
    <w:rsid w:val="003E0F71"/>
    <w:rsid w:val="003E1F8E"/>
    <w:rsid w:val="003E21A7"/>
    <w:rsid w:val="003E21DC"/>
    <w:rsid w:val="003E2F34"/>
    <w:rsid w:val="003E3B5D"/>
    <w:rsid w:val="003E488F"/>
    <w:rsid w:val="003E4DBC"/>
    <w:rsid w:val="003E57CA"/>
    <w:rsid w:val="003E5A58"/>
    <w:rsid w:val="003E5B8A"/>
    <w:rsid w:val="003E5F76"/>
    <w:rsid w:val="003E6251"/>
    <w:rsid w:val="003E6994"/>
    <w:rsid w:val="003E6A7F"/>
    <w:rsid w:val="003E7854"/>
    <w:rsid w:val="003E7B1E"/>
    <w:rsid w:val="003E7C28"/>
    <w:rsid w:val="003E7D46"/>
    <w:rsid w:val="003F034F"/>
    <w:rsid w:val="003F1AA9"/>
    <w:rsid w:val="003F1C47"/>
    <w:rsid w:val="003F1D7F"/>
    <w:rsid w:val="003F267F"/>
    <w:rsid w:val="003F2E36"/>
    <w:rsid w:val="003F2F2B"/>
    <w:rsid w:val="003F30B5"/>
    <w:rsid w:val="003F39D6"/>
    <w:rsid w:val="003F4A89"/>
    <w:rsid w:val="003F4AE8"/>
    <w:rsid w:val="003F56F2"/>
    <w:rsid w:val="003F5776"/>
    <w:rsid w:val="003F6CE2"/>
    <w:rsid w:val="003F70DF"/>
    <w:rsid w:val="00400736"/>
    <w:rsid w:val="00400B5A"/>
    <w:rsid w:val="00400BD3"/>
    <w:rsid w:val="00400DA8"/>
    <w:rsid w:val="00400FB8"/>
    <w:rsid w:val="004014B1"/>
    <w:rsid w:val="00402E75"/>
    <w:rsid w:val="004034F6"/>
    <w:rsid w:val="00404106"/>
    <w:rsid w:val="00404387"/>
    <w:rsid w:val="00404751"/>
    <w:rsid w:val="00404B60"/>
    <w:rsid w:val="00404FAA"/>
    <w:rsid w:val="00405249"/>
    <w:rsid w:val="00405296"/>
    <w:rsid w:val="0040586B"/>
    <w:rsid w:val="00405D8E"/>
    <w:rsid w:val="004061A5"/>
    <w:rsid w:val="00406A3C"/>
    <w:rsid w:val="00406C04"/>
    <w:rsid w:val="004078CC"/>
    <w:rsid w:val="004100B2"/>
    <w:rsid w:val="004100F2"/>
    <w:rsid w:val="00410515"/>
    <w:rsid w:val="00410693"/>
    <w:rsid w:val="004109EF"/>
    <w:rsid w:val="00410E94"/>
    <w:rsid w:val="0041243E"/>
    <w:rsid w:val="004128B5"/>
    <w:rsid w:val="00412AD1"/>
    <w:rsid w:val="00412BE4"/>
    <w:rsid w:val="00413EE8"/>
    <w:rsid w:val="00415555"/>
    <w:rsid w:val="0041620B"/>
    <w:rsid w:val="00417EF0"/>
    <w:rsid w:val="00417FA9"/>
    <w:rsid w:val="00420161"/>
    <w:rsid w:val="0042077E"/>
    <w:rsid w:val="00420FD7"/>
    <w:rsid w:val="00421F39"/>
    <w:rsid w:val="0042213A"/>
    <w:rsid w:val="00422744"/>
    <w:rsid w:val="004228F4"/>
    <w:rsid w:val="004229FC"/>
    <w:rsid w:val="00422AAA"/>
    <w:rsid w:val="00422B7C"/>
    <w:rsid w:val="004238F8"/>
    <w:rsid w:val="00423D23"/>
    <w:rsid w:val="00423DF4"/>
    <w:rsid w:val="00424239"/>
    <w:rsid w:val="0042649E"/>
    <w:rsid w:val="0042650B"/>
    <w:rsid w:val="00427294"/>
    <w:rsid w:val="0042747B"/>
    <w:rsid w:val="0042783F"/>
    <w:rsid w:val="004301AD"/>
    <w:rsid w:val="00431679"/>
    <w:rsid w:val="00431F07"/>
    <w:rsid w:val="00432497"/>
    <w:rsid w:val="0043263E"/>
    <w:rsid w:val="00432C7E"/>
    <w:rsid w:val="00432E4D"/>
    <w:rsid w:val="0043340A"/>
    <w:rsid w:val="00434EAA"/>
    <w:rsid w:val="00435CD8"/>
    <w:rsid w:val="0043602F"/>
    <w:rsid w:val="00436A13"/>
    <w:rsid w:val="00436A5A"/>
    <w:rsid w:val="00436A89"/>
    <w:rsid w:val="004371C4"/>
    <w:rsid w:val="00437385"/>
    <w:rsid w:val="00437D3C"/>
    <w:rsid w:val="00440563"/>
    <w:rsid w:val="004411D8"/>
    <w:rsid w:val="00441DDC"/>
    <w:rsid w:val="00442B6E"/>
    <w:rsid w:val="0044395A"/>
    <w:rsid w:val="004441D2"/>
    <w:rsid w:val="00444DD7"/>
    <w:rsid w:val="00446281"/>
    <w:rsid w:val="004466C8"/>
    <w:rsid w:val="0044746E"/>
    <w:rsid w:val="004506E0"/>
    <w:rsid w:val="004508DD"/>
    <w:rsid w:val="00450B54"/>
    <w:rsid w:val="00450C55"/>
    <w:rsid w:val="00451423"/>
    <w:rsid w:val="00451910"/>
    <w:rsid w:val="00452066"/>
    <w:rsid w:val="004520F0"/>
    <w:rsid w:val="00452453"/>
    <w:rsid w:val="00452CD1"/>
    <w:rsid w:val="00453343"/>
    <w:rsid w:val="00453D91"/>
    <w:rsid w:val="00454229"/>
    <w:rsid w:val="0045626A"/>
    <w:rsid w:val="00456396"/>
    <w:rsid w:val="00456866"/>
    <w:rsid w:val="0045708B"/>
    <w:rsid w:val="004573CC"/>
    <w:rsid w:val="00457458"/>
    <w:rsid w:val="00457504"/>
    <w:rsid w:val="00457FE9"/>
    <w:rsid w:val="00460203"/>
    <w:rsid w:val="00460D6B"/>
    <w:rsid w:val="004611B8"/>
    <w:rsid w:val="00461A66"/>
    <w:rsid w:val="00463452"/>
    <w:rsid w:val="00463695"/>
    <w:rsid w:val="00463C69"/>
    <w:rsid w:val="004640FC"/>
    <w:rsid w:val="004642AC"/>
    <w:rsid w:val="00464A5D"/>
    <w:rsid w:val="00464F9E"/>
    <w:rsid w:val="00465B12"/>
    <w:rsid w:val="00466D94"/>
    <w:rsid w:val="00466E70"/>
    <w:rsid w:val="004677D1"/>
    <w:rsid w:val="00467B90"/>
    <w:rsid w:val="00470D40"/>
    <w:rsid w:val="004711E1"/>
    <w:rsid w:val="004711EE"/>
    <w:rsid w:val="00472466"/>
    <w:rsid w:val="004727FF"/>
    <w:rsid w:val="00472F37"/>
    <w:rsid w:val="00474DC2"/>
    <w:rsid w:val="00474F3B"/>
    <w:rsid w:val="00475081"/>
    <w:rsid w:val="0047540E"/>
    <w:rsid w:val="00475BE1"/>
    <w:rsid w:val="00475FAB"/>
    <w:rsid w:val="004760DF"/>
    <w:rsid w:val="0047650C"/>
    <w:rsid w:val="00476916"/>
    <w:rsid w:val="004769A8"/>
    <w:rsid w:val="004771C8"/>
    <w:rsid w:val="0047735B"/>
    <w:rsid w:val="0047755D"/>
    <w:rsid w:val="00477892"/>
    <w:rsid w:val="00480310"/>
    <w:rsid w:val="00480585"/>
    <w:rsid w:val="00480634"/>
    <w:rsid w:val="00481016"/>
    <w:rsid w:val="0048151C"/>
    <w:rsid w:val="00481965"/>
    <w:rsid w:val="004819FC"/>
    <w:rsid w:val="00481C00"/>
    <w:rsid w:val="00482C0B"/>
    <w:rsid w:val="00484142"/>
    <w:rsid w:val="00484150"/>
    <w:rsid w:val="00484A81"/>
    <w:rsid w:val="0048527E"/>
    <w:rsid w:val="00486268"/>
    <w:rsid w:val="00486377"/>
    <w:rsid w:val="00486EFC"/>
    <w:rsid w:val="004879E9"/>
    <w:rsid w:val="00487C32"/>
    <w:rsid w:val="00487FCB"/>
    <w:rsid w:val="004907D6"/>
    <w:rsid w:val="00491A2A"/>
    <w:rsid w:val="00491AAC"/>
    <w:rsid w:val="00491D6B"/>
    <w:rsid w:val="0049301A"/>
    <w:rsid w:val="0049326A"/>
    <w:rsid w:val="00493E07"/>
    <w:rsid w:val="004943E0"/>
    <w:rsid w:val="00494439"/>
    <w:rsid w:val="004951CF"/>
    <w:rsid w:val="0049530B"/>
    <w:rsid w:val="00495DE0"/>
    <w:rsid w:val="004963B7"/>
    <w:rsid w:val="0049655E"/>
    <w:rsid w:val="00496D97"/>
    <w:rsid w:val="00496FAA"/>
    <w:rsid w:val="00497911"/>
    <w:rsid w:val="00497FEE"/>
    <w:rsid w:val="004A0151"/>
    <w:rsid w:val="004A0801"/>
    <w:rsid w:val="004A0B9B"/>
    <w:rsid w:val="004A0E2D"/>
    <w:rsid w:val="004A0ECF"/>
    <w:rsid w:val="004A135D"/>
    <w:rsid w:val="004A14AD"/>
    <w:rsid w:val="004A15CE"/>
    <w:rsid w:val="004A20E8"/>
    <w:rsid w:val="004A2A86"/>
    <w:rsid w:val="004A2E3A"/>
    <w:rsid w:val="004A2E64"/>
    <w:rsid w:val="004A344D"/>
    <w:rsid w:val="004A3540"/>
    <w:rsid w:val="004A3CFF"/>
    <w:rsid w:val="004A3D1E"/>
    <w:rsid w:val="004A4C6B"/>
    <w:rsid w:val="004A5CD2"/>
    <w:rsid w:val="004A6116"/>
    <w:rsid w:val="004A64FF"/>
    <w:rsid w:val="004A692F"/>
    <w:rsid w:val="004A6D38"/>
    <w:rsid w:val="004A7AB7"/>
    <w:rsid w:val="004B034B"/>
    <w:rsid w:val="004B1BAD"/>
    <w:rsid w:val="004B1D55"/>
    <w:rsid w:val="004B1DF6"/>
    <w:rsid w:val="004B240F"/>
    <w:rsid w:val="004B2A84"/>
    <w:rsid w:val="004B3649"/>
    <w:rsid w:val="004B3839"/>
    <w:rsid w:val="004B396F"/>
    <w:rsid w:val="004B3D13"/>
    <w:rsid w:val="004B45CE"/>
    <w:rsid w:val="004B4AE7"/>
    <w:rsid w:val="004B4F60"/>
    <w:rsid w:val="004B5BC9"/>
    <w:rsid w:val="004B5EA0"/>
    <w:rsid w:val="004B6B56"/>
    <w:rsid w:val="004B6EAB"/>
    <w:rsid w:val="004C01F3"/>
    <w:rsid w:val="004C0D25"/>
    <w:rsid w:val="004C1284"/>
    <w:rsid w:val="004C1453"/>
    <w:rsid w:val="004C1A75"/>
    <w:rsid w:val="004C1DFE"/>
    <w:rsid w:val="004C23B5"/>
    <w:rsid w:val="004C31AA"/>
    <w:rsid w:val="004C331A"/>
    <w:rsid w:val="004C3D9D"/>
    <w:rsid w:val="004C4C21"/>
    <w:rsid w:val="004C4C4F"/>
    <w:rsid w:val="004C5232"/>
    <w:rsid w:val="004C55E7"/>
    <w:rsid w:val="004C5A3F"/>
    <w:rsid w:val="004C6BDA"/>
    <w:rsid w:val="004C6F44"/>
    <w:rsid w:val="004C715C"/>
    <w:rsid w:val="004C741C"/>
    <w:rsid w:val="004D0EE3"/>
    <w:rsid w:val="004D179E"/>
    <w:rsid w:val="004D195F"/>
    <w:rsid w:val="004D1CE1"/>
    <w:rsid w:val="004D2962"/>
    <w:rsid w:val="004D2B80"/>
    <w:rsid w:val="004D2F28"/>
    <w:rsid w:val="004D309A"/>
    <w:rsid w:val="004D3781"/>
    <w:rsid w:val="004D3E66"/>
    <w:rsid w:val="004D44D6"/>
    <w:rsid w:val="004D4C42"/>
    <w:rsid w:val="004D4CAE"/>
    <w:rsid w:val="004D53DF"/>
    <w:rsid w:val="004D6987"/>
    <w:rsid w:val="004D78F0"/>
    <w:rsid w:val="004E0256"/>
    <w:rsid w:val="004E0B12"/>
    <w:rsid w:val="004E0D2E"/>
    <w:rsid w:val="004E0F9F"/>
    <w:rsid w:val="004E109F"/>
    <w:rsid w:val="004E25DC"/>
    <w:rsid w:val="004E27AC"/>
    <w:rsid w:val="004E2A03"/>
    <w:rsid w:val="004E2C3F"/>
    <w:rsid w:val="004E2D39"/>
    <w:rsid w:val="004E2E89"/>
    <w:rsid w:val="004E3EFA"/>
    <w:rsid w:val="004E4316"/>
    <w:rsid w:val="004E4A27"/>
    <w:rsid w:val="004E4A4C"/>
    <w:rsid w:val="004E4B3E"/>
    <w:rsid w:val="004E4FA9"/>
    <w:rsid w:val="004E5F82"/>
    <w:rsid w:val="004E62C8"/>
    <w:rsid w:val="004E65C0"/>
    <w:rsid w:val="004E76CD"/>
    <w:rsid w:val="004E7965"/>
    <w:rsid w:val="004E7A6B"/>
    <w:rsid w:val="004E7EA4"/>
    <w:rsid w:val="004F0873"/>
    <w:rsid w:val="004F0FF1"/>
    <w:rsid w:val="004F1038"/>
    <w:rsid w:val="004F1A1B"/>
    <w:rsid w:val="004F23F4"/>
    <w:rsid w:val="004F3FED"/>
    <w:rsid w:val="004F4471"/>
    <w:rsid w:val="004F494D"/>
    <w:rsid w:val="004F4F40"/>
    <w:rsid w:val="004F5636"/>
    <w:rsid w:val="004F5FFB"/>
    <w:rsid w:val="004F6063"/>
    <w:rsid w:val="004F65B5"/>
    <w:rsid w:val="004F681E"/>
    <w:rsid w:val="004F6ACB"/>
    <w:rsid w:val="004F6C7D"/>
    <w:rsid w:val="004F7664"/>
    <w:rsid w:val="005005F9"/>
    <w:rsid w:val="00501B19"/>
    <w:rsid w:val="00501FCD"/>
    <w:rsid w:val="005024EA"/>
    <w:rsid w:val="00502C7C"/>
    <w:rsid w:val="005033F2"/>
    <w:rsid w:val="00503DA1"/>
    <w:rsid w:val="00504279"/>
    <w:rsid w:val="0050439B"/>
    <w:rsid w:val="00504590"/>
    <w:rsid w:val="00504F21"/>
    <w:rsid w:val="00505606"/>
    <w:rsid w:val="00505EE1"/>
    <w:rsid w:val="00506184"/>
    <w:rsid w:val="005061A4"/>
    <w:rsid w:val="0050657D"/>
    <w:rsid w:val="00507826"/>
    <w:rsid w:val="00510A98"/>
    <w:rsid w:val="00510C91"/>
    <w:rsid w:val="00511837"/>
    <w:rsid w:val="0051185A"/>
    <w:rsid w:val="005119AE"/>
    <w:rsid w:val="005119D6"/>
    <w:rsid w:val="00511A00"/>
    <w:rsid w:val="00512AF4"/>
    <w:rsid w:val="00512C40"/>
    <w:rsid w:val="00513F92"/>
    <w:rsid w:val="0051404B"/>
    <w:rsid w:val="00514340"/>
    <w:rsid w:val="00514A27"/>
    <w:rsid w:val="005158CF"/>
    <w:rsid w:val="00515A28"/>
    <w:rsid w:val="00515D57"/>
    <w:rsid w:val="0051605A"/>
    <w:rsid w:val="0051606B"/>
    <w:rsid w:val="00516181"/>
    <w:rsid w:val="005169EE"/>
    <w:rsid w:val="0051770A"/>
    <w:rsid w:val="005177C8"/>
    <w:rsid w:val="00517CF2"/>
    <w:rsid w:val="00520385"/>
    <w:rsid w:val="005204C3"/>
    <w:rsid w:val="00521A32"/>
    <w:rsid w:val="00521E82"/>
    <w:rsid w:val="00522175"/>
    <w:rsid w:val="005223D6"/>
    <w:rsid w:val="005224BC"/>
    <w:rsid w:val="00522655"/>
    <w:rsid w:val="005229F8"/>
    <w:rsid w:val="00522E8D"/>
    <w:rsid w:val="005232B9"/>
    <w:rsid w:val="00523383"/>
    <w:rsid w:val="005233AA"/>
    <w:rsid w:val="00523944"/>
    <w:rsid w:val="00523D1A"/>
    <w:rsid w:val="005243FC"/>
    <w:rsid w:val="0052473D"/>
    <w:rsid w:val="0052517B"/>
    <w:rsid w:val="005251AE"/>
    <w:rsid w:val="00525364"/>
    <w:rsid w:val="00526297"/>
    <w:rsid w:val="0052694A"/>
    <w:rsid w:val="00526FBD"/>
    <w:rsid w:val="0052742C"/>
    <w:rsid w:val="005302E5"/>
    <w:rsid w:val="005305F7"/>
    <w:rsid w:val="0053093D"/>
    <w:rsid w:val="005315E1"/>
    <w:rsid w:val="00531759"/>
    <w:rsid w:val="00531A05"/>
    <w:rsid w:val="00532525"/>
    <w:rsid w:val="00533171"/>
    <w:rsid w:val="00533300"/>
    <w:rsid w:val="0053374C"/>
    <w:rsid w:val="005337C2"/>
    <w:rsid w:val="0053456E"/>
    <w:rsid w:val="00534665"/>
    <w:rsid w:val="00534C20"/>
    <w:rsid w:val="00535105"/>
    <w:rsid w:val="00535107"/>
    <w:rsid w:val="005363FD"/>
    <w:rsid w:val="00536AE1"/>
    <w:rsid w:val="00536F8A"/>
    <w:rsid w:val="0053729A"/>
    <w:rsid w:val="0053752E"/>
    <w:rsid w:val="00537FB0"/>
    <w:rsid w:val="0054013A"/>
    <w:rsid w:val="00540356"/>
    <w:rsid w:val="0054168A"/>
    <w:rsid w:val="0054179E"/>
    <w:rsid w:val="00542405"/>
    <w:rsid w:val="0054242B"/>
    <w:rsid w:val="00542695"/>
    <w:rsid w:val="00542DEB"/>
    <w:rsid w:val="0054396C"/>
    <w:rsid w:val="00544102"/>
    <w:rsid w:val="005446AC"/>
    <w:rsid w:val="00545862"/>
    <w:rsid w:val="005459CB"/>
    <w:rsid w:val="00546329"/>
    <w:rsid w:val="00546741"/>
    <w:rsid w:val="00546925"/>
    <w:rsid w:val="005470FD"/>
    <w:rsid w:val="00547626"/>
    <w:rsid w:val="00547D3B"/>
    <w:rsid w:val="00550366"/>
    <w:rsid w:val="00550405"/>
    <w:rsid w:val="005504C6"/>
    <w:rsid w:val="00551788"/>
    <w:rsid w:val="00551DD7"/>
    <w:rsid w:val="005537DF"/>
    <w:rsid w:val="00554140"/>
    <w:rsid w:val="00555450"/>
    <w:rsid w:val="00555549"/>
    <w:rsid w:val="005555C9"/>
    <w:rsid w:val="00555703"/>
    <w:rsid w:val="0055750A"/>
    <w:rsid w:val="00560479"/>
    <w:rsid w:val="005613A1"/>
    <w:rsid w:val="00561EE4"/>
    <w:rsid w:val="00561FD5"/>
    <w:rsid w:val="00562149"/>
    <w:rsid w:val="00562280"/>
    <w:rsid w:val="00563043"/>
    <w:rsid w:val="00563186"/>
    <w:rsid w:val="005631AE"/>
    <w:rsid w:val="00563371"/>
    <w:rsid w:val="00563466"/>
    <w:rsid w:val="005635FA"/>
    <w:rsid w:val="00563635"/>
    <w:rsid w:val="00563BD2"/>
    <w:rsid w:val="00563F41"/>
    <w:rsid w:val="00564D15"/>
    <w:rsid w:val="00564D3A"/>
    <w:rsid w:val="0056636D"/>
    <w:rsid w:val="00566664"/>
    <w:rsid w:val="0056687A"/>
    <w:rsid w:val="00566F6D"/>
    <w:rsid w:val="005672A6"/>
    <w:rsid w:val="005676F2"/>
    <w:rsid w:val="00567A71"/>
    <w:rsid w:val="005707D4"/>
    <w:rsid w:val="00570C73"/>
    <w:rsid w:val="00571084"/>
    <w:rsid w:val="005718C0"/>
    <w:rsid w:val="005722C7"/>
    <w:rsid w:val="00572DDE"/>
    <w:rsid w:val="00572FCF"/>
    <w:rsid w:val="0057345E"/>
    <w:rsid w:val="00573A7A"/>
    <w:rsid w:val="005746FF"/>
    <w:rsid w:val="00574DD5"/>
    <w:rsid w:val="00574DD6"/>
    <w:rsid w:val="0057561B"/>
    <w:rsid w:val="005757C5"/>
    <w:rsid w:val="00575E21"/>
    <w:rsid w:val="005763D0"/>
    <w:rsid w:val="005766DD"/>
    <w:rsid w:val="00576B8E"/>
    <w:rsid w:val="005774B3"/>
    <w:rsid w:val="00577581"/>
    <w:rsid w:val="00580B17"/>
    <w:rsid w:val="00580B51"/>
    <w:rsid w:val="00580F40"/>
    <w:rsid w:val="005811BB"/>
    <w:rsid w:val="00581536"/>
    <w:rsid w:val="005820F8"/>
    <w:rsid w:val="00582499"/>
    <w:rsid w:val="0058255F"/>
    <w:rsid w:val="00582EBD"/>
    <w:rsid w:val="005833EC"/>
    <w:rsid w:val="00583958"/>
    <w:rsid w:val="00583A76"/>
    <w:rsid w:val="00583DE7"/>
    <w:rsid w:val="00584FFC"/>
    <w:rsid w:val="00586722"/>
    <w:rsid w:val="00586E8A"/>
    <w:rsid w:val="00590276"/>
    <w:rsid w:val="005924AB"/>
    <w:rsid w:val="00592800"/>
    <w:rsid w:val="00592C3E"/>
    <w:rsid w:val="00592CB3"/>
    <w:rsid w:val="00592F2E"/>
    <w:rsid w:val="00593768"/>
    <w:rsid w:val="00593E1A"/>
    <w:rsid w:val="0059402B"/>
    <w:rsid w:val="0059404B"/>
    <w:rsid w:val="00594A64"/>
    <w:rsid w:val="00594D8B"/>
    <w:rsid w:val="00595433"/>
    <w:rsid w:val="0059704B"/>
    <w:rsid w:val="00597231"/>
    <w:rsid w:val="00597B4D"/>
    <w:rsid w:val="00597BEE"/>
    <w:rsid w:val="005A00AA"/>
    <w:rsid w:val="005A0295"/>
    <w:rsid w:val="005A049E"/>
    <w:rsid w:val="005A0EE9"/>
    <w:rsid w:val="005A1352"/>
    <w:rsid w:val="005A1921"/>
    <w:rsid w:val="005A1AB8"/>
    <w:rsid w:val="005A1CF2"/>
    <w:rsid w:val="005A256A"/>
    <w:rsid w:val="005A2AD7"/>
    <w:rsid w:val="005A30AA"/>
    <w:rsid w:val="005A327B"/>
    <w:rsid w:val="005A38AB"/>
    <w:rsid w:val="005A3A8C"/>
    <w:rsid w:val="005A444E"/>
    <w:rsid w:val="005A492F"/>
    <w:rsid w:val="005A5811"/>
    <w:rsid w:val="005A6BAE"/>
    <w:rsid w:val="005A722C"/>
    <w:rsid w:val="005A7D6C"/>
    <w:rsid w:val="005B1059"/>
    <w:rsid w:val="005B1239"/>
    <w:rsid w:val="005B1588"/>
    <w:rsid w:val="005B1EE2"/>
    <w:rsid w:val="005B27B7"/>
    <w:rsid w:val="005B300A"/>
    <w:rsid w:val="005B3276"/>
    <w:rsid w:val="005B3352"/>
    <w:rsid w:val="005B345D"/>
    <w:rsid w:val="005B5033"/>
    <w:rsid w:val="005B5929"/>
    <w:rsid w:val="005B5D76"/>
    <w:rsid w:val="005B74B4"/>
    <w:rsid w:val="005B7694"/>
    <w:rsid w:val="005B778F"/>
    <w:rsid w:val="005B7A73"/>
    <w:rsid w:val="005B7C18"/>
    <w:rsid w:val="005B7D40"/>
    <w:rsid w:val="005C0574"/>
    <w:rsid w:val="005C12C2"/>
    <w:rsid w:val="005C1393"/>
    <w:rsid w:val="005C19D8"/>
    <w:rsid w:val="005C1B60"/>
    <w:rsid w:val="005C3953"/>
    <w:rsid w:val="005C3C3D"/>
    <w:rsid w:val="005C3CE9"/>
    <w:rsid w:val="005C4803"/>
    <w:rsid w:val="005C487F"/>
    <w:rsid w:val="005C4C5A"/>
    <w:rsid w:val="005C54D3"/>
    <w:rsid w:val="005C65E3"/>
    <w:rsid w:val="005C6CDD"/>
    <w:rsid w:val="005C726D"/>
    <w:rsid w:val="005C77EA"/>
    <w:rsid w:val="005C7A76"/>
    <w:rsid w:val="005D0915"/>
    <w:rsid w:val="005D1A66"/>
    <w:rsid w:val="005D20C1"/>
    <w:rsid w:val="005D41B4"/>
    <w:rsid w:val="005D422C"/>
    <w:rsid w:val="005D49D1"/>
    <w:rsid w:val="005D5985"/>
    <w:rsid w:val="005D5A90"/>
    <w:rsid w:val="005D5E33"/>
    <w:rsid w:val="005D6A4E"/>
    <w:rsid w:val="005D6AB6"/>
    <w:rsid w:val="005D6F77"/>
    <w:rsid w:val="005D7653"/>
    <w:rsid w:val="005D7C56"/>
    <w:rsid w:val="005E016E"/>
    <w:rsid w:val="005E01A2"/>
    <w:rsid w:val="005E0E65"/>
    <w:rsid w:val="005E17A2"/>
    <w:rsid w:val="005E1C01"/>
    <w:rsid w:val="005E2820"/>
    <w:rsid w:val="005E2D49"/>
    <w:rsid w:val="005E3187"/>
    <w:rsid w:val="005E337B"/>
    <w:rsid w:val="005E3518"/>
    <w:rsid w:val="005E3F6D"/>
    <w:rsid w:val="005E4878"/>
    <w:rsid w:val="005E5262"/>
    <w:rsid w:val="005E52D4"/>
    <w:rsid w:val="005E5334"/>
    <w:rsid w:val="005E55B4"/>
    <w:rsid w:val="005E5687"/>
    <w:rsid w:val="005E6754"/>
    <w:rsid w:val="005E6ACC"/>
    <w:rsid w:val="005E7053"/>
    <w:rsid w:val="005E7109"/>
    <w:rsid w:val="005E7510"/>
    <w:rsid w:val="005E75B2"/>
    <w:rsid w:val="005E7B0B"/>
    <w:rsid w:val="005F031B"/>
    <w:rsid w:val="005F04A4"/>
    <w:rsid w:val="005F0DA4"/>
    <w:rsid w:val="005F1BF9"/>
    <w:rsid w:val="005F2287"/>
    <w:rsid w:val="005F2666"/>
    <w:rsid w:val="005F26F7"/>
    <w:rsid w:val="005F2E75"/>
    <w:rsid w:val="005F2EB8"/>
    <w:rsid w:val="005F34F4"/>
    <w:rsid w:val="005F424A"/>
    <w:rsid w:val="005F4333"/>
    <w:rsid w:val="005F4F77"/>
    <w:rsid w:val="005F4FF8"/>
    <w:rsid w:val="005F5677"/>
    <w:rsid w:val="005F5861"/>
    <w:rsid w:val="005F5885"/>
    <w:rsid w:val="005F68DA"/>
    <w:rsid w:val="005F6B9B"/>
    <w:rsid w:val="005F7CCD"/>
    <w:rsid w:val="006003EB"/>
    <w:rsid w:val="00600433"/>
    <w:rsid w:val="00600668"/>
    <w:rsid w:val="00600844"/>
    <w:rsid w:val="00600DCB"/>
    <w:rsid w:val="0060145F"/>
    <w:rsid w:val="0060214D"/>
    <w:rsid w:val="0060224C"/>
    <w:rsid w:val="00602702"/>
    <w:rsid w:val="0060270D"/>
    <w:rsid w:val="00602BAB"/>
    <w:rsid w:val="00602E98"/>
    <w:rsid w:val="0060375B"/>
    <w:rsid w:val="00603F9F"/>
    <w:rsid w:val="00604174"/>
    <w:rsid w:val="006041E3"/>
    <w:rsid w:val="006046E5"/>
    <w:rsid w:val="00604EFE"/>
    <w:rsid w:val="006050D3"/>
    <w:rsid w:val="00605424"/>
    <w:rsid w:val="006061B7"/>
    <w:rsid w:val="0060676F"/>
    <w:rsid w:val="00606935"/>
    <w:rsid w:val="00606E22"/>
    <w:rsid w:val="006073B7"/>
    <w:rsid w:val="0060744A"/>
    <w:rsid w:val="006074B3"/>
    <w:rsid w:val="00607711"/>
    <w:rsid w:val="00607DA9"/>
    <w:rsid w:val="00607DFF"/>
    <w:rsid w:val="006102EC"/>
    <w:rsid w:val="006109A5"/>
    <w:rsid w:val="00610C66"/>
    <w:rsid w:val="00611799"/>
    <w:rsid w:val="006118D0"/>
    <w:rsid w:val="00612083"/>
    <w:rsid w:val="00612360"/>
    <w:rsid w:val="00612957"/>
    <w:rsid w:val="00612E53"/>
    <w:rsid w:val="00613D3B"/>
    <w:rsid w:val="0061425D"/>
    <w:rsid w:val="00614BDC"/>
    <w:rsid w:val="00614EAE"/>
    <w:rsid w:val="00614EBD"/>
    <w:rsid w:val="00616D9C"/>
    <w:rsid w:val="0061700C"/>
    <w:rsid w:val="006208A7"/>
    <w:rsid w:val="00620A33"/>
    <w:rsid w:val="00620BB2"/>
    <w:rsid w:val="00621003"/>
    <w:rsid w:val="0062186E"/>
    <w:rsid w:val="00621932"/>
    <w:rsid w:val="00621BBA"/>
    <w:rsid w:val="0062203A"/>
    <w:rsid w:val="0062465A"/>
    <w:rsid w:val="00624816"/>
    <w:rsid w:val="0062484F"/>
    <w:rsid w:val="00625495"/>
    <w:rsid w:val="00625FEC"/>
    <w:rsid w:val="0062622C"/>
    <w:rsid w:val="00626614"/>
    <w:rsid w:val="006267A7"/>
    <w:rsid w:val="00626819"/>
    <w:rsid w:val="00626EF1"/>
    <w:rsid w:val="00627BFB"/>
    <w:rsid w:val="0063031E"/>
    <w:rsid w:val="00631000"/>
    <w:rsid w:val="0063161C"/>
    <w:rsid w:val="00631715"/>
    <w:rsid w:val="00632637"/>
    <w:rsid w:val="00634002"/>
    <w:rsid w:val="00634C0C"/>
    <w:rsid w:val="00634CC2"/>
    <w:rsid w:val="0063517A"/>
    <w:rsid w:val="00635D52"/>
    <w:rsid w:val="0063602E"/>
    <w:rsid w:val="00636800"/>
    <w:rsid w:val="00636AC0"/>
    <w:rsid w:val="006377BC"/>
    <w:rsid w:val="00637C46"/>
    <w:rsid w:val="0064039C"/>
    <w:rsid w:val="006410C9"/>
    <w:rsid w:val="00641BB9"/>
    <w:rsid w:val="00641DE8"/>
    <w:rsid w:val="006425AA"/>
    <w:rsid w:val="00642EE1"/>
    <w:rsid w:val="00643081"/>
    <w:rsid w:val="00643528"/>
    <w:rsid w:val="0064381D"/>
    <w:rsid w:val="00643923"/>
    <w:rsid w:val="00644532"/>
    <w:rsid w:val="0064480B"/>
    <w:rsid w:val="0064485B"/>
    <w:rsid w:val="00644A2E"/>
    <w:rsid w:val="00644A77"/>
    <w:rsid w:val="00644C68"/>
    <w:rsid w:val="00644DCE"/>
    <w:rsid w:val="006454BE"/>
    <w:rsid w:val="00646734"/>
    <w:rsid w:val="00646A5B"/>
    <w:rsid w:val="006478E9"/>
    <w:rsid w:val="00647D86"/>
    <w:rsid w:val="00647E8E"/>
    <w:rsid w:val="00650677"/>
    <w:rsid w:val="0065105D"/>
    <w:rsid w:val="006511A4"/>
    <w:rsid w:val="00651253"/>
    <w:rsid w:val="00652399"/>
    <w:rsid w:val="00653221"/>
    <w:rsid w:val="00653462"/>
    <w:rsid w:val="00653A30"/>
    <w:rsid w:val="00654204"/>
    <w:rsid w:val="0065437D"/>
    <w:rsid w:val="0065442A"/>
    <w:rsid w:val="00654E4C"/>
    <w:rsid w:val="006553D6"/>
    <w:rsid w:val="006554AF"/>
    <w:rsid w:val="006556CE"/>
    <w:rsid w:val="0065639A"/>
    <w:rsid w:val="006563B6"/>
    <w:rsid w:val="0065666B"/>
    <w:rsid w:val="00657300"/>
    <w:rsid w:val="006573C2"/>
    <w:rsid w:val="0066073F"/>
    <w:rsid w:val="00660EA1"/>
    <w:rsid w:val="00661C34"/>
    <w:rsid w:val="00661DFB"/>
    <w:rsid w:val="006621C9"/>
    <w:rsid w:val="00662BA4"/>
    <w:rsid w:val="00663176"/>
    <w:rsid w:val="006633CC"/>
    <w:rsid w:val="006637B3"/>
    <w:rsid w:val="00663CF3"/>
    <w:rsid w:val="0066473F"/>
    <w:rsid w:val="00664CE1"/>
    <w:rsid w:val="00665477"/>
    <w:rsid w:val="0066552A"/>
    <w:rsid w:val="00665B38"/>
    <w:rsid w:val="00665DC6"/>
    <w:rsid w:val="00665F1B"/>
    <w:rsid w:val="006662CE"/>
    <w:rsid w:val="006668BB"/>
    <w:rsid w:val="006669A8"/>
    <w:rsid w:val="00666A97"/>
    <w:rsid w:val="00666F6B"/>
    <w:rsid w:val="0066722F"/>
    <w:rsid w:val="00670385"/>
    <w:rsid w:val="00670575"/>
    <w:rsid w:val="00670762"/>
    <w:rsid w:val="00670E67"/>
    <w:rsid w:val="00671005"/>
    <w:rsid w:val="00671323"/>
    <w:rsid w:val="00672286"/>
    <w:rsid w:val="006726E4"/>
    <w:rsid w:val="00672CAF"/>
    <w:rsid w:val="00674086"/>
    <w:rsid w:val="0067415E"/>
    <w:rsid w:val="00674964"/>
    <w:rsid w:val="00675037"/>
    <w:rsid w:val="00675474"/>
    <w:rsid w:val="00675571"/>
    <w:rsid w:val="006756CB"/>
    <w:rsid w:val="0067590B"/>
    <w:rsid w:val="006765C8"/>
    <w:rsid w:val="00676B48"/>
    <w:rsid w:val="00676EA8"/>
    <w:rsid w:val="006773CA"/>
    <w:rsid w:val="0067772B"/>
    <w:rsid w:val="00677916"/>
    <w:rsid w:val="00677B42"/>
    <w:rsid w:val="0068075B"/>
    <w:rsid w:val="006807B6"/>
    <w:rsid w:val="00681037"/>
    <w:rsid w:val="0068178B"/>
    <w:rsid w:val="00681824"/>
    <w:rsid w:val="00683257"/>
    <w:rsid w:val="0068331C"/>
    <w:rsid w:val="00683C86"/>
    <w:rsid w:val="00683CE8"/>
    <w:rsid w:val="00683D26"/>
    <w:rsid w:val="0068465F"/>
    <w:rsid w:val="00684781"/>
    <w:rsid w:val="00684BD6"/>
    <w:rsid w:val="00684F5E"/>
    <w:rsid w:val="006860B3"/>
    <w:rsid w:val="00686833"/>
    <w:rsid w:val="00686AE6"/>
    <w:rsid w:val="00687351"/>
    <w:rsid w:val="006873C5"/>
    <w:rsid w:val="00687524"/>
    <w:rsid w:val="006876A0"/>
    <w:rsid w:val="00687CF6"/>
    <w:rsid w:val="006901DC"/>
    <w:rsid w:val="006903C4"/>
    <w:rsid w:val="00691151"/>
    <w:rsid w:val="0069117A"/>
    <w:rsid w:val="0069182F"/>
    <w:rsid w:val="006926F3"/>
    <w:rsid w:val="00692DB8"/>
    <w:rsid w:val="00693270"/>
    <w:rsid w:val="00693531"/>
    <w:rsid w:val="00693E56"/>
    <w:rsid w:val="00693F6F"/>
    <w:rsid w:val="006945A8"/>
    <w:rsid w:val="00694982"/>
    <w:rsid w:val="006956CE"/>
    <w:rsid w:val="0069590B"/>
    <w:rsid w:val="0069592E"/>
    <w:rsid w:val="00695DE6"/>
    <w:rsid w:val="006964FE"/>
    <w:rsid w:val="006970D4"/>
    <w:rsid w:val="006978F4"/>
    <w:rsid w:val="006A0117"/>
    <w:rsid w:val="006A03CC"/>
    <w:rsid w:val="006A0563"/>
    <w:rsid w:val="006A0A5D"/>
    <w:rsid w:val="006A1B60"/>
    <w:rsid w:val="006A2B9A"/>
    <w:rsid w:val="006A36F2"/>
    <w:rsid w:val="006A390B"/>
    <w:rsid w:val="006A3B8C"/>
    <w:rsid w:val="006A3B99"/>
    <w:rsid w:val="006A3E4C"/>
    <w:rsid w:val="006A5271"/>
    <w:rsid w:val="006A5D89"/>
    <w:rsid w:val="006A6339"/>
    <w:rsid w:val="006A64C1"/>
    <w:rsid w:val="006A667D"/>
    <w:rsid w:val="006A6800"/>
    <w:rsid w:val="006A7E18"/>
    <w:rsid w:val="006B0877"/>
    <w:rsid w:val="006B0BAC"/>
    <w:rsid w:val="006B1074"/>
    <w:rsid w:val="006B1599"/>
    <w:rsid w:val="006B16D8"/>
    <w:rsid w:val="006B17E1"/>
    <w:rsid w:val="006B2DF1"/>
    <w:rsid w:val="006B3018"/>
    <w:rsid w:val="006B44C2"/>
    <w:rsid w:val="006B4516"/>
    <w:rsid w:val="006B4590"/>
    <w:rsid w:val="006B46DD"/>
    <w:rsid w:val="006B4853"/>
    <w:rsid w:val="006B4FF6"/>
    <w:rsid w:val="006B6C9B"/>
    <w:rsid w:val="006B6F71"/>
    <w:rsid w:val="006B70B5"/>
    <w:rsid w:val="006B7214"/>
    <w:rsid w:val="006B7744"/>
    <w:rsid w:val="006B7850"/>
    <w:rsid w:val="006B7891"/>
    <w:rsid w:val="006C05AD"/>
    <w:rsid w:val="006C05BA"/>
    <w:rsid w:val="006C0811"/>
    <w:rsid w:val="006C10FE"/>
    <w:rsid w:val="006C1103"/>
    <w:rsid w:val="006C12A3"/>
    <w:rsid w:val="006C13E0"/>
    <w:rsid w:val="006C1609"/>
    <w:rsid w:val="006C16BB"/>
    <w:rsid w:val="006C1887"/>
    <w:rsid w:val="006C1CDE"/>
    <w:rsid w:val="006C21EF"/>
    <w:rsid w:val="006C28FD"/>
    <w:rsid w:val="006C34BC"/>
    <w:rsid w:val="006C36EC"/>
    <w:rsid w:val="006C41DF"/>
    <w:rsid w:val="006C4954"/>
    <w:rsid w:val="006C524B"/>
    <w:rsid w:val="006C5626"/>
    <w:rsid w:val="006C5D13"/>
    <w:rsid w:val="006C5D47"/>
    <w:rsid w:val="006C6003"/>
    <w:rsid w:val="006C6192"/>
    <w:rsid w:val="006C6AC4"/>
    <w:rsid w:val="006C740B"/>
    <w:rsid w:val="006C7456"/>
    <w:rsid w:val="006C7CD3"/>
    <w:rsid w:val="006D0601"/>
    <w:rsid w:val="006D0940"/>
    <w:rsid w:val="006D0B66"/>
    <w:rsid w:val="006D0C3F"/>
    <w:rsid w:val="006D0F7D"/>
    <w:rsid w:val="006D1199"/>
    <w:rsid w:val="006D11ED"/>
    <w:rsid w:val="006D15DE"/>
    <w:rsid w:val="006D1BE3"/>
    <w:rsid w:val="006D2AD6"/>
    <w:rsid w:val="006D2C87"/>
    <w:rsid w:val="006D2ED2"/>
    <w:rsid w:val="006D325F"/>
    <w:rsid w:val="006D3CBF"/>
    <w:rsid w:val="006D4520"/>
    <w:rsid w:val="006D4945"/>
    <w:rsid w:val="006D5221"/>
    <w:rsid w:val="006D54EF"/>
    <w:rsid w:val="006D58B7"/>
    <w:rsid w:val="006D608A"/>
    <w:rsid w:val="006D630D"/>
    <w:rsid w:val="006D66C1"/>
    <w:rsid w:val="006D754D"/>
    <w:rsid w:val="006D78B2"/>
    <w:rsid w:val="006D7A93"/>
    <w:rsid w:val="006D7B2C"/>
    <w:rsid w:val="006E010E"/>
    <w:rsid w:val="006E029B"/>
    <w:rsid w:val="006E07F8"/>
    <w:rsid w:val="006E0CC5"/>
    <w:rsid w:val="006E1803"/>
    <w:rsid w:val="006E1C4F"/>
    <w:rsid w:val="006E2138"/>
    <w:rsid w:val="006E27E3"/>
    <w:rsid w:val="006E2CCC"/>
    <w:rsid w:val="006E3AFB"/>
    <w:rsid w:val="006E4574"/>
    <w:rsid w:val="006E4F5E"/>
    <w:rsid w:val="006E68C6"/>
    <w:rsid w:val="006E6A23"/>
    <w:rsid w:val="006E6E77"/>
    <w:rsid w:val="006E6F0E"/>
    <w:rsid w:val="006E77F2"/>
    <w:rsid w:val="006F002E"/>
    <w:rsid w:val="006F015D"/>
    <w:rsid w:val="006F0CCC"/>
    <w:rsid w:val="006F0DE8"/>
    <w:rsid w:val="006F0E9E"/>
    <w:rsid w:val="006F0FA0"/>
    <w:rsid w:val="006F1F69"/>
    <w:rsid w:val="006F295D"/>
    <w:rsid w:val="006F2B58"/>
    <w:rsid w:val="006F3390"/>
    <w:rsid w:val="006F34CE"/>
    <w:rsid w:val="006F3E89"/>
    <w:rsid w:val="006F4CAA"/>
    <w:rsid w:val="006F5AD9"/>
    <w:rsid w:val="006F5E18"/>
    <w:rsid w:val="006F6BE7"/>
    <w:rsid w:val="006F6FC9"/>
    <w:rsid w:val="006F7C89"/>
    <w:rsid w:val="006F7D00"/>
    <w:rsid w:val="00700C69"/>
    <w:rsid w:val="0070174E"/>
    <w:rsid w:val="00701F86"/>
    <w:rsid w:val="00702418"/>
    <w:rsid w:val="00702AAD"/>
    <w:rsid w:val="007037B8"/>
    <w:rsid w:val="007037D1"/>
    <w:rsid w:val="00703919"/>
    <w:rsid w:val="007046AD"/>
    <w:rsid w:val="0070520B"/>
    <w:rsid w:val="00705243"/>
    <w:rsid w:val="00705246"/>
    <w:rsid w:val="00705413"/>
    <w:rsid w:val="00705439"/>
    <w:rsid w:val="00705D49"/>
    <w:rsid w:val="007065CF"/>
    <w:rsid w:val="007066FC"/>
    <w:rsid w:val="00706812"/>
    <w:rsid w:val="00706960"/>
    <w:rsid w:val="0070697E"/>
    <w:rsid w:val="00706B23"/>
    <w:rsid w:val="007078A3"/>
    <w:rsid w:val="00707955"/>
    <w:rsid w:val="00710228"/>
    <w:rsid w:val="00710235"/>
    <w:rsid w:val="007102C2"/>
    <w:rsid w:val="007103F0"/>
    <w:rsid w:val="007104C0"/>
    <w:rsid w:val="00710A09"/>
    <w:rsid w:val="00711C53"/>
    <w:rsid w:val="007126F2"/>
    <w:rsid w:val="00712A69"/>
    <w:rsid w:val="00712AC2"/>
    <w:rsid w:val="00712BFC"/>
    <w:rsid w:val="00713014"/>
    <w:rsid w:val="00713023"/>
    <w:rsid w:val="00714B8D"/>
    <w:rsid w:val="0071573F"/>
    <w:rsid w:val="00715B4B"/>
    <w:rsid w:val="007174BA"/>
    <w:rsid w:val="0071777A"/>
    <w:rsid w:val="007178EF"/>
    <w:rsid w:val="00717968"/>
    <w:rsid w:val="00717B7A"/>
    <w:rsid w:val="00720559"/>
    <w:rsid w:val="00720E35"/>
    <w:rsid w:val="007211A4"/>
    <w:rsid w:val="00721492"/>
    <w:rsid w:val="00721F9C"/>
    <w:rsid w:val="00722640"/>
    <w:rsid w:val="0072284F"/>
    <w:rsid w:val="00723251"/>
    <w:rsid w:val="007235B9"/>
    <w:rsid w:val="0072367C"/>
    <w:rsid w:val="0072389A"/>
    <w:rsid w:val="00723997"/>
    <w:rsid w:val="0072469E"/>
    <w:rsid w:val="00725851"/>
    <w:rsid w:val="00725B5E"/>
    <w:rsid w:val="00726A27"/>
    <w:rsid w:val="00726CC2"/>
    <w:rsid w:val="0072723D"/>
    <w:rsid w:val="00730573"/>
    <w:rsid w:val="0073174F"/>
    <w:rsid w:val="00731AB3"/>
    <w:rsid w:val="00731D30"/>
    <w:rsid w:val="0073202F"/>
    <w:rsid w:val="0073276E"/>
    <w:rsid w:val="00732C1C"/>
    <w:rsid w:val="00732DBC"/>
    <w:rsid w:val="007330A9"/>
    <w:rsid w:val="0073327B"/>
    <w:rsid w:val="0073328C"/>
    <w:rsid w:val="00733AEA"/>
    <w:rsid w:val="0073450C"/>
    <w:rsid w:val="007346D1"/>
    <w:rsid w:val="007347EF"/>
    <w:rsid w:val="00734BC4"/>
    <w:rsid w:val="00734FD2"/>
    <w:rsid w:val="00735A3B"/>
    <w:rsid w:val="00735D38"/>
    <w:rsid w:val="007362A9"/>
    <w:rsid w:val="00736807"/>
    <w:rsid w:val="0073713A"/>
    <w:rsid w:val="0073734A"/>
    <w:rsid w:val="007374E6"/>
    <w:rsid w:val="00737CB2"/>
    <w:rsid w:val="00737CF0"/>
    <w:rsid w:val="00740363"/>
    <w:rsid w:val="00740543"/>
    <w:rsid w:val="0074076D"/>
    <w:rsid w:val="0074115E"/>
    <w:rsid w:val="0074177F"/>
    <w:rsid w:val="007417DD"/>
    <w:rsid w:val="00741B20"/>
    <w:rsid w:val="00741B9C"/>
    <w:rsid w:val="007421C9"/>
    <w:rsid w:val="00742333"/>
    <w:rsid w:val="0074337D"/>
    <w:rsid w:val="00743BBD"/>
    <w:rsid w:val="00743C4D"/>
    <w:rsid w:val="00743F2C"/>
    <w:rsid w:val="007446F6"/>
    <w:rsid w:val="00744984"/>
    <w:rsid w:val="00744B92"/>
    <w:rsid w:val="00744C79"/>
    <w:rsid w:val="00744CDD"/>
    <w:rsid w:val="0074526B"/>
    <w:rsid w:val="00745574"/>
    <w:rsid w:val="0074561D"/>
    <w:rsid w:val="007457FE"/>
    <w:rsid w:val="00745F08"/>
    <w:rsid w:val="007461CC"/>
    <w:rsid w:val="007464E4"/>
    <w:rsid w:val="007465A9"/>
    <w:rsid w:val="00746C31"/>
    <w:rsid w:val="00746F45"/>
    <w:rsid w:val="0074720B"/>
    <w:rsid w:val="00750038"/>
    <w:rsid w:val="00750CB2"/>
    <w:rsid w:val="00751473"/>
    <w:rsid w:val="00752EED"/>
    <w:rsid w:val="00753BD3"/>
    <w:rsid w:val="00753BE9"/>
    <w:rsid w:val="00753C86"/>
    <w:rsid w:val="00753FA6"/>
    <w:rsid w:val="0075428E"/>
    <w:rsid w:val="00754740"/>
    <w:rsid w:val="00755901"/>
    <w:rsid w:val="00756451"/>
    <w:rsid w:val="007564C3"/>
    <w:rsid w:val="007566EF"/>
    <w:rsid w:val="007574BB"/>
    <w:rsid w:val="007601FB"/>
    <w:rsid w:val="00760F18"/>
    <w:rsid w:val="007617CB"/>
    <w:rsid w:val="00761CD3"/>
    <w:rsid w:val="00761E53"/>
    <w:rsid w:val="00761FC4"/>
    <w:rsid w:val="007629A8"/>
    <w:rsid w:val="00763876"/>
    <w:rsid w:val="00763A59"/>
    <w:rsid w:val="0076455B"/>
    <w:rsid w:val="00764C33"/>
    <w:rsid w:val="00766101"/>
    <w:rsid w:val="00766ACA"/>
    <w:rsid w:val="00767682"/>
    <w:rsid w:val="00767B23"/>
    <w:rsid w:val="007700F0"/>
    <w:rsid w:val="00770154"/>
    <w:rsid w:val="007702E2"/>
    <w:rsid w:val="007709C6"/>
    <w:rsid w:val="007713A1"/>
    <w:rsid w:val="007715F6"/>
    <w:rsid w:val="007724D0"/>
    <w:rsid w:val="007727CD"/>
    <w:rsid w:val="00773604"/>
    <w:rsid w:val="00773B01"/>
    <w:rsid w:val="00774B00"/>
    <w:rsid w:val="00774CB6"/>
    <w:rsid w:val="007763B4"/>
    <w:rsid w:val="007765C5"/>
    <w:rsid w:val="007767C1"/>
    <w:rsid w:val="00776833"/>
    <w:rsid w:val="00776AF8"/>
    <w:rsid w:val="00776D45"/>
    <w:rsid w:val="00777103"/>
    <w:rsid w:val="00777986"/>
    <w:rsid w:val="0078006A"/>
    <w:rsid w:val="00780985"/>
    <w:rsid w:val="00780D69"/>
    <w:rsid w:val="00782014"/>
    <w:rsid w:val="00782541"/>
    <w:rsid w:val="00783E91"/>
    <w:rsid w:val="00783EE2"/>
    <w:rsid w:val="00784289"/>
    <w:rsid w:val="00785022"/>
    <w:rsid w:val="00786284"/>
    <w:rsid w:val="0078684A"/>
    <w:rsid w:val="007872CA"/>
    <w:rsid w:val="00787542"/>
    <w:rsid w:val="00787566"/>
    <w:rsid w:val="007877B3"/>
    <w:rsid w:val="007877D8"/>
    <w:rsid w:val="00787969"/>
    <w:rsid w:val="007900F4"/>
    <w:rsid w:val="007902A2"/>
    <w:rsid w:val="00790A55"/>
    <w:rsid w:val="00791ADD"/>
    <w:rsid w:val="00792821"/>
    <w:rsid w:val="00792918"/>
    <w:rsid w:val="0079358B"/>
    <w:rsid w:val="00793698"/>
    <w:rsid w:val="007948BA"/>
    <w:rsid w:val="007948CA"/>
    <w:rsid w:val="00795084"/>
    <w:rsid w:val="0079606C"/>
    <w:rsid w:val="00796F72"/>
    <w:rsid w:val="007A0198"/>
    <w:rsid w:val="007A01AE"/>
    <w:rsid w:val="007A175A"/>
    <w:rsid w:val="007A17DB"/>
    <w:rsid w:val="007A184C"/>
    <w:rsid w:val="007A2176"/>
    <w:rsid w:val="007A2D07"/>
    <w:rsid w:val="007A31A4"/>
    <w:rsid w:val="007A337D"/>
    <w:rsid w:val="007A4303"/>
    <w:rsid w:val="007A5151"/>
    <w:rsid w:val="007A591E"/>
    <w:rsid w:val="007A5966"/>
    <w:rsid w:val="007A5EB9"/>
    <w:rsid w:val="007A6219"/>
    <w:rsid w:val="007A67B0"/>
    <w:rsid w:val="007A7393"/>
    <w:rsid w:val="007A7606"/>
    <w:rsid w:val="007A7D3B"/>
    <w:rsid w:val="007B0015"/>
    <w:rsid w:val="007B080F"/>
    <w:rsid w:val="007B08BB"/>
    <w:rsid w:val="007B13F8"/>
    <w:rsid w:val="007B1425"/>
    <w:rsid w:val="007B171C"/>
    <w:rsid w:val="007B17E5"/>
    <w:rsid w:val="007B2627"/>
    <w:rsid w:val="007B2B9B"/>
    <w:rsid w:val="007B2E11"/>
    <w:rsid w:val="007B3372"/>
    <w:rsid w:val="007B3427"/>
    <w:rsid w:val="007B5610"/>
    <w:rsid w:val="007B56BD"/>
    <w:rsid w:val="007B57D3"/>
    <w:rsid w:val="007B6489"/>
    <w:rsid w:val="007B6E25"/>
    <w:rsid w:val="007B6F09"/>
    <w:rsid w:val="007B722D"/>
    <w:rsid w:val="007B74D7"/>
    <w:rsid w:val="007B7FD0"/>
    <w:rsid w:val="007C0224"/>
    <w:rsid w:val="007C06A8"/>
    <w:rsid w:val="007C0A1E"/>
    <w:rsid w:val="007C0EDC"/>
    <w:rsid w:val="007C133B"/>
    <w:rsid w:val="007C1909"/>
    <w:rsid w:val="007C30A7"/>
    <w:rsid w:val="007C3499"/>
    <w:rsid w:val="007C36B6"/>
    <w:rsid w:val="007C3BA6"/>
    <w:rsid w:val="007C4194"/>
    <w:rsid w:val="007C4268"/>
    <w:rsid w:val="007C4390"/>
    <w:rsid w:val="007C43D0"/>
    <w:rsid w:val="007C4948"/>
    <w:rsid w:val="007C4C14"/>
    <w:rsid w:val="007C55B1"/>
    <w:rsid w:val="007C57D4"/>
    <w:rsid w:val="007C67EE"/>
    <w:rsid w:val="007C77BC"/>
    <w:rsid w:val="007D08BA"/>
    <w:rsid w:val="007D1541"/>
    <w:rsid w:val="007D206F"/>
    <w:rsid w:val="007D2844"/>
    <w:rsid w:val="007D2E95"/>
    <w:rsid w:val="007D2FC4"/>
    <w:rsid w:val="007D3443"/>
    <w:rsid w:val="007D3D66"/>
    <w:rsid w:val="007D3DB2"/>
    <w:rsid w:val="007D4206"/>
    <w:rsid w:val="007D4368"/>
    <w:rsid w:val="007D4826"/>
    <w:rsid w:val="007D50A8"/>
    <w:rsid w:val="007D50E1"/>
    <w:rsid w:val="007D51B5"/>
    <w:rsid w:val="007D54AA"/>
    <w:rsid w:val="007D6010"/>
    <w:rsid w:val="007D6708"/>
    <w:rsid w:val="007D6ADF"/>
    <w:rsid w:val="007D6C1D"/>
    <w:rsid w:val="007D6E82"/>
    <w:rsid w:val="007E13E1"/>
    <w:rsid w:val="007E14FD"/>
    <w:rsid w:val="007E1883"/>
    <w:rsid w:val="007E1896"/>
    <w:rsid w:val="007E286F"/>
    <w:rsid w:val="007E2C94"/>
    <w:rsid w:val="007E2D63"/>
    <w:rsid w:val="007E3586"/>
    <w:rsid w:val="007E35D7"/>
    <w:rsid w:val="007E3BDD"/>
    <w:rsid w:val="007E4254"/>
    <w:rsid w:val="007E42DF"/>
    <w:rsid w:val="007E4817"/>
    <w:rsid w:val="007E5017"/>
    <w:rsid w:val="007E53B2"/>
    <w:rsid w:val="007E5611"/>
    <w:rsid w:val="007E5916"/>
    <w:rsid w:val="007E5D50"/>
    <w:rsid w:val="007E5DB7"/>
    <w:rsid w:val="007E6640"/>
    <w:rsid w:val="007E75D1"/>
    <w:rsid w:val="007F0CD8"/>
    <w:rsid w:val="007F1860"/>
    <w:rsid w:val="007F1AC9"/>
    <w:rsid w:val="007F2B4D"/>
    <w:rsid w:val="007F2F1F"/>
    <w:rsid w:val="007F3283"/>
    <w:rsid w:val="007F3ED3"/>
    <w:rsid w:val="007F3F35"/>
    <w:rsid w:val="007F460A"/>
    <w:rsid w:val="007F4720"/>
    <w:rsid w:val="007F4D31"/>
    <w:rsid w:val="007F59D6"/>
    <w:rsid w:val="007F5CD7"/>
    <w:rsid w:val="007F5E7A"/>
    <w:rsid w:val="007F6B4D"/>
    <w:rsid w:val="007F6FCE"/>
    <w:rsid w:val="007F73B6"/>
    <w:rsid w:val="007F74F2"/>
    <w:rsid w:val="007F7751"/>
    <w:rsid w:val="00800959"/>
    <w:rsid w:val="00800DC7"/>
    <w:rsid w:val="008012C4"/>
    <w:rsid w:val="00801424"/>
    <w:rsid w:val="00801750"/>
    <w:rsid w:val="00801E5E"/>
    <w:rsid w:val="008020D4"/>
    <w:rsid w:val="008024AB"/>
    <w:rsid w:val="00802FEC"/>
    <w:rsid w:val="008031D1"/>
    <w:rsid w:val="00803A5A"/>
    <w:rsid w:val="00803EDE"/>
    <w:rsid w:val="00804E6A"/>
    <w:rsid w:val="00805666"/>
    <w:rsid w:val="00805EA2"/>
    <w:rsid w:val="008061C6"/>
    <w:rsid w:val="00807003"/>
    <w:rsid w:val="008071D9"/>
    <w:rsid w:val="00807287"/>
    <w:rsid w:val="00807E6E"/>
    <w:rsid w:val="00810243"/>
    <w:rsid w:val="00811161"/>
    <w:rsid w:val="00811690"/>
    <w:rsid w:val="00811F2E"/>
    <w:rsid w:val="00811F5F"/>
    <w:rsid w:val="00812275"/>
    <w:rsid w:val="00812411"/>
    <w:rsid w:val="00812724"/>
    <w:rsid w:val="00812D25"/>
    <w:rsid w:val="00813364"/>
    <w:rsid w:val="008139E1"/>
    <w:rsid w:val="00813AB1"/>
    <w:rsid w:val="008141AA"/>
    <w:rsid w:val="0081439A"/>
    <w:rsid w:val="008144AB"/>
    <w:rsid w:val="0081454A"/>
    <w:rsid w:val="00815C84"/>
    <w:rsid w:val="00815EB6"/>
    <w:rsid w:val="008172DE"/>
    <w:rsid w:val="008173E2"/>
    <w:rsid w:val="008200B3"/>
    <w:rsid w:val="008204A9"/>
    <w:rsid w:val="00820B63"/>
    <w:rsid w:val="00820E1E"/>
    <w:rsid w:val="008213AA"/>
    <w:rsid w:val="00821789"/>
    <w:rsid w:val="00821F29"/>
    <w:rsid w:val="00822109"/>
    <w:rsid w:val="008224FD"/>
    <w:rsid w:val="008230D4"/>
    <w:rsid w:val="008231CD"/>
    <w:rsid w:val="00823366"/>
    <w:rsid w:val="00823460"/>
    <w:rsid w:val="008236A9"/>
    <w:rsid w:val="00823CFB"/>
    <w:rsid w:val="008248F1"/>
    <w:rsid w:val="0082658F"/>
    <w:rsid w:val="00826C1C"/>
    <w:rsid w:val="00826C9C"/>
    <w:rsid w:val="00827325"/>
    <w:rsid w:val="00827C82"/>
    <w:rsid w:val="00830B65"/>
    <w:rsid w:val="00830BEB"/>
    <w:rsid w:val="00830F5C"/>
    <w:rsid w:val="00831278"/>
    <w:rsid w:val="008313E6"/>
    <w:rsid w:val="0083140C"/>
    <w:rsid w:val="00832194"/>
    <w:rsid w:val="00832212"/>
    <w:rsid w:val="00832CD3"/>
    <w:rsid w:val="00832FE5"/>
    <w:rsid w:val="0083351F"/>
    <w:rsid w:val="00833742"/>
    <w:rsid w:val="00833BBA"/>
    <w:rsid w:val="00833D98"/>
    <w:rsid w:val="00833F69"/>
    <w:rsid w:val="00834FFC"/>
    <w:rsid w:val="0083502B"/>
    <w:rsid w:val="008350B3"/>
    <w:rsid w:val="00835B15"/>
    <w:rsid w:val="008365B6"/>
    <w:rsid w:val="00836D92"/>
    <w:rsid w:val="00837268"/>
    <w:rsid w:val="0083768F"/>
    <w:rsid w:val="00837B65"/>
    <w:rsid w:val="0084047C"/>
    <w:rsid w:val="008408A7"/>
    <w:rsid w:val="00840B74"/>
    <w:rsid w:val="00840C4B"/>
    <w:rsid w:val="0084149E"/>
    <w:rsid w:val="008416F5"/>
    <w:rsid w:val="0084215C"/>
    <w:rsid w:val="008421C5"/>
    <w:rsid w:val="0084295E"/>
    <w:rsid w:val="0084398B"/>
    <w:rsid w:val="008445D6"/>
    <w:rsid w:val="0084484B"/>
    <w:rsid w:val="0084506B"/>
    <w:rsid w:val="00846604"/>
    <w:rsid w:val="008472C2"/>
    <w:rsid w:val="008509FE"/>
    <w:rsid w:val="00850E9E"/>
    <w:rsid w:val="00850F0D"/>
    <w:rsid w:val="00850F28"/>
    <w:rsid w:val="00851182"/>
    <w:rsid w:val="00851195"/>
    <w:rsid w:val="008513CA"/>
    <w:rsid w:val="00851768"/>
    <w:rsid w:val="00851DBA"/>
    <w:rsid w:val="008520F1"/>
    <w:rsid w:val="00852AB0"/>
    <w:rsid w:val="0085316C"/>
    <w:rsid w:val="008542C0"/>
    <w:rsid w:val="00854534"/>
    <w:rsid w:val="00854BD7"/>
    <w:rsid w:val="00855B7E"/>
    <w:rsid w:val="00855E8D"/>
    <w:rsid w:val="00856462"/>
    <w:rsid w:val="008573FE"/>
    <w:rsid w:val="0085740C"/>
    <w:rsid w:val="00857496"/>
    <w:rsid w:val="008574AE"/>
    <w:rsid w:val="00860520"/>
    <w:rsid w:val="00860C67"/>
    <w:rsid w:val="00861217"/>
    <w:rsid w:val="0086140D"/>
    <w:rsid w:val="008615A0"/>
    <w:rsid w:val="008626DC"/>
    <w:rsid w:val="00863787"/>
    <w:rsid w:val="00863A08"/>
    <w:rsid w:val="00863A2A"/>
    <w:rsid w:val="00863A9C"/>
    <w:rsid w:val="00863C99"/>
    <w:rsid w:val="00864E05"/>
    <w:rsid w:val="00865749"/>
    <w:rsid w:val="008665DE"/>
    <w:rsid w:val="008666FB"/>
    <w:rsid w:val="00866B76"/>
    <w:rsid w:val="00866D5E"/>
    <w:rsid w:val="00866FCE"/>
    <w:rsid w:val="0086701D"/>
    <w:rsid w:val="0086794C"/>
    <w:rsid w:val="00870A02"/>
    <w:rsid w:val="00870E81"/>
    <w:rsid w:val="00871043"/>
    <w:rsid w:val="0087108F"/>
    <w:rsid w:val="008710EC"/>
    <w:rsid w:val="008719A8"/>
    <w:rsid w:val="00871E9E"/>
    <w:rsid w:val="00872A82"/>
    <w:rsid w:val="00872B72"/>
    <w:rsid w:val="00872DBF"/>
    <w:rsid w:val="00872F72"/>
    <w:rsid w:val="00873232"/>
    <w:rsid w:val="00873697"/>
    <w:rsid w:val="008738A9"/>
    <w:rsid w:val="008739D0"/>
    <w:rsid w:val="00873FBE"/>
    <w:rsid w:val="00874670"/>
    <w:rsid w:val="0087560E"/>
    <w:rsid w:val="008764A3"/>
    <w:rsid w:val="008764AF"/>
    <w:rsid w:val="00876C87"/>
    <w:rsid w:val="00876CA2"/>
    <w:rsid w:val="0087795F"/>
    <w:rsid w:val="00877FB3"/>
    <w:rsid w:val="00881E3B"/>
    <w:rsid w:val="00882143"/>
    <w:rsid w:val="008835BA"/>
    <w:rsid w:val="00883F57"/>
    <w:rsid w:val="0088499C"/>
    <w:rsid w:val="008849BD"/>
    <w:rsid w:val="0088559C"/>
    <w:rsid w:val="00885636"/>
    <w:rsid w:val="00885C0B"/>
    <w:rsid w:val="00885C93"/>
    <w:rsid w:val="00886064"/>
    <w:rsid w:val="0088674E"/>
    <w:rsid w:val="00886BC7"/>
    <w:rsid w:val="00886D27"/>
    <w:rsid w:val="00887C2B"/>
    <w:rsid w:val="0089008C"/>
    <w:rsid w:val="0089016D"/>
    <w:rsid w:val="00890340"/>
    <w:rsid w:val="008910ED"/>
    <w:rsid w:val="0089172C"/>
    <w:rsid w:val="00892CAB"/>
    <w:rsid w:val="008930D1"/>
    <w:rsid w:val="008932B3"/>
    <w:rsid w:val="00893AF2"/>
    <w:rsid w:val="00894C63"/>
    <w:rsid w:val="00895255"/>
    <w:rsid w:val="008960F6"/>
    <w:rsid w:val="0089689B"/>
    <w:rsid w:val="00896A92"/>
    <w:rsid w:val="008973B9"/>
    <w:rsid w:val="00897CAE"/>
    <w:rsid w:val="00897CFC"/>
    <w:rsid w:val="00897E38"/>
    <w:rsid w:val="008A0D03"/>
    <w:rsid w:val="008A10C8"/>
    <w:rsid w:val="008A18E8"/>
    <w:rsid w:val="008A1CEA"/>
    <w:rsid w:val="008A1D89"/>
    <w:rsid w:val="008A1FD2"/>
    <w:rsid w:val="008A27D6"/>
    <w:rsid w:val="008A2D7A"/>
    <w:rsid w:val="008A35A6"/>
    <w:rsid w:val="008A369C"/>
    <w:rsid w:val="008A3C80"/>
    <w:rsid w:val="008A48F1"/>
    <w:rsid w:val="008A4FC4"/>
    <w:rsid w:val="008A5098"/>
    <w:rsid w:val="008A5825"/>
    <w:rsid w:val="008A5CED"/>
    <w:rsid w:val="008A6487"/>
    <w:rsid w:val="008A6C01"/>
    <w:rsid w:val="008A6EDB"/>
    <w:rsid w:val="008A78B2"/>
    <w:rsid w:val="008B04EA"/>
    <w:rsid w:val="008B1DC0"/>
    <w:rsid w:val="008B214A"/>
    <w:rsid w:val="008B2F05"/>
    <w:rsid w:val="008B3833"/>
    <w:rsid w:val="008B4AE8"/>
    <w:rsid w:val="008B4C43"/>
    <w:rsid w:val="008B57A7"/>
    <w:rsid w:val="008B5C6B"/>
    <w:rsid w:val="008B6322"/>
    <w:rsid w:val="008B708A"/>
    <w:rsid w:val="008B7A2A"/>
    <w:rsid w:val="008B7CE3"/>
    <w:rsid w:val="008C0919"/>
    <w:rsid w:val="008C0DBB"/>
    <w:rsid w:val="008C12AE"/>
    <w:rsid w:val="008C1331"/>
    <w:rsid w:val="008C1BC4"/>
    <w:rsid w:val="008C1F21"/>
    <w:rsid w:val="008C20E8"/>
    <w:rsid w:val="008C28D0"/>
    <w:rsid w:val="008C2F49"/>
    <w:rsid w:val="008C331E"/>
    <w:rsid w:val="008C4677"/>
    <w:rsid w:val="008C4DC2"/>
    <w:rsid w:val="008C4EB4"/>
    <w:rsid w:val="008C503F"/>
    <w:rsid w:val="008C5480"/>
    <w:rsid w:val="008C5535"/>
    <w:rsid w:val="008C5807"/>
    <w:rsid w:val="008C5EEF"/>
    <w:rsid w:val="008C60FD"/>
    <w:rsid w:val="008C652C"/>
    <w:rsid w:val="008C69FE"/>
    <w:rsid w:val="008C6A33"/>
    <w:rsid w:val="008D0829"/>
    <w:rsid w:val="008D0835"/>
    <w:rsid w:val="008D08A4"/>
    <w:rsid w:val="008D0960"/>
    <w:rsid w:val="008D11D4"/>
    <w:rsid w:val="008D133E"/>
    <w:rsid w:val="008D1860"/>
    <w:rsid w:val="008D217B"/>
    <w:rsid w:val="008D23FB"/>
    <w:rsid w:val="008D263F"/>
    <w:rsid w:val="008D284E"/>
    <w:rsid w:val="008D32C5"/>
    <w:rsid w:val="008D3BBA"/>
    <w:rsid w:val="008D40A6"/>
    <w:rsid w:val="008D488C"/>
    <w:rsid w:val="008D4C97"/>
    <w:rsid w:val="008D4FEE"/>
    <w:rsid w:val="008D540B"/>
    <w:rsid w:val="008D5CFB"/>
    <w:rsid w:val="008D626B"/>
    <w:rsid w:val="008D6DF5"/>
    <w:rsid w:val="008D6F1F"/>
    <w:rsid w:val="008D6F63"/>
    <w:rsid w:val="008D7471"/>
    <w:rsid w:val="008D76B7"/>
    <w:rsid w:val="008D7CEB"/>
    <w:rsid w:val="008E0DED"/>
    <w:rsid w:val="008E0F13"/>
    <w:rsid w:val="008E10FF"/>
    <w:rsid w:val="008E11A6"/>
    <w:rsid w:val="008E29BE"/>
    <w:rsid w:val="008E2B5C"/>
    <w:rsid w:val="008E2B5F"/>
    <w:rsid w:val="008E43B3"/>
    <w:rsid w:val="008E43F5"/>
    <w:rsid w:val="008E48C6"/>
    <w:rsid w:val="008E4C44"/>
    <w:rsid w:val="008E4F3E"/>
    <w:rsid w:val="008E5FB9"/>
    <w:rsid w:val="008E60D0"/>
    <w:rsid w:val="008E63D5"/>
    <w:rsid w:val="008E68B0"/>
    <w:rsid w:val="008E694E"/>
    <w:rsid w:val="008E6E5F"/>
    <w:rsid w:val="008E7A62"/>
    <w:rsid w:val="008F061A"/>
    <w:rsid w:val="008F0DB6"/>
    <w:rsid w:val="008F222B"/>
    <w:rsid w:val="008F2CC4"/>
    <w:rsid w:val="008F2D27"/>
    <w:rsid w:val="008F2ECE"/>
    <w:rsid w:val="008F3531"/>
    <w:rsid w:val="008F39F2"/>
    <w:rsid w:val="008F4914"/>
    <w:rsid w:val="008F4EA4"/>
    <w:rsid w:val="008F5555"/>
    <w:rsid w:val="008F55F8"/>
    <w:rsid w:val="008F5756"/>
    <w:rsid w:val="008F58BF"/>
    <w:rsid w:val="008F5B40"/>
    <w:rsid w:val="008F61F9"/>
    <w:rsid w:val="008F62B6"/>
    <w:rsid w:val="008F67AE"/>
    <w:rsid w:val="008F76D2"/>
    <w:rsid w:val="008F78C8"/>
    <w:rsid w:val="008F7CE5"/>
    <w:rsid w:val="0090051E"/>
    <w:rsid w:val="00900ADC"/>
    <w:rsid w:val="00901AE0"/>
    <w:rsid w:val="00901CEC"/>
    <w:rsid w:val="00902219"/>
    <w:rsid w:val="0090291C"/>
    <w:rsid w:val="00902FF8"/>
    <w:rsid w:val="00904B85"/>
    <w:rsid w:val="009050AF"/>
    <w:rsid w:val="00905426"/>
    <w:rsid w:val="00905CF6"/>
    <w:rsid w:val="00906288"/>
    <w:rsid w:val="0090692B"/>
    <w:rsid w:val="00906E47"/>
    <w:rsid w:val="00906EB5"/>
    <w:rsid w:val="009073B6"/>
    <w:rsid w:val="00907A84"/>
    <w:rsid w:val="0091011E"/>
    <w:rsid w:val="00910935"/>
    <w:rsid w:val="009110E6"/>
    <w:rsid w:val="00911555"/>
    <w:rsid w:val="00911B7C"/>
    <w:rsid w:val="0091233A"/>
    <w:rsid w:val="0091246C"/>
    <w:rsid w:val="009125C8"/>
    <w:rsid w:val="00913CBB"/>
    <w:rsid w:val="009146D1"/>
    <w:rsid w:val="009154F4"/>
    <w:rsid w:val="00915BDB"/>
    <w:rsid w:val="00915E81"/>
    <w:rsid w:val="00915EEA"/>
    <w:rsid w:val="009161D9"/>
    <w:rsid w:val="0091697F"/>
    <w:rsid w:val="00916A51"/>
    <w:rsid w:val="00916B2F"/>
    <w:rsid w:val="00916E95"/>
    <w:rsid w:val="00917440"/>
    <w:rsid w:val="00917C44"/>
    <w:rsid w:val="00920629"/>
    <w:rsid w:val="00921283"/>
    <w:rsid w:val="009219FE"/>
    <w:rsid w:val="00921CE6"/>
    <w:rsid w:val="009225FC"/>
    <w:rsid w:val="009234DA"/>
    <w:rsid w:val="009240BB"/>
    <w:rsid w:val="0092469C"/>
    <w:rsid w:val="009250D9"/>
    <w:rsid w:val="00925807"/>
    <w:rsid w:val="00925AFD"/>
    <w:rsid w:val="00925ED1"/>
    <w:rsid w:val="00925F35"/>
    <w:rsid w:val="009267C9"/>
    <w:rsid w:val="00926948"/>
    <w:rsid w:val="00926C39"/>
    <w:rsid w:val="00926FCD"/>
    <w:rsid w:val="009270A1"/>
    <w:rsid w:val="00927168"/>
    <w:rsid w:val="00931105"/>
    <w:rsid w:val="009317EF"/>
    <w:rsid w:val="00931DAA"/>
    <w:rsid w:val="00931DD5"/>
    <w:rsid w:val="00932875"/>
    <w:rsid w:val="009329AE"/>
    <w:rsid w:val="00933A25"/>
    <w:rsid w:val="0093522F"/>
    <w:rsid w:val="009355C1"/>
    <w:rsid w:val="00935ABF"/>
    <w:rsid w:val="00935BAB"/>
    <w:rsid w:val="009375F0"/>
    <w:rsid w:val="00937D41"/>
    <w:rsid w:val="00937F37"/>
    <w:rsid w:val="00940C89"/>
    <w:rsid w:val="00940D2E"/>
    <w:rsid w:val="00941380"/>
    <w:rsid w:val="00941A40"/>
    <w:rsid w:val="0094256E"/>
    <w:rsid w:val="00942679"/>
    <w:rsid w:val="00942DDB"/>
    <w:rsid w:val="00943878"/>
    <w:rsid w:val="00944B93"/>
    <w:rsid w:val="009458B4"/>
    <w:rsid w:val="00945EB6"/>
    <w:rsid w:val="00946ADE"/>
    <w:rsid w:val="009475BA"/>
    <w:rsid w:val="0094786E"/>
    <w:rsid w:val="00947CE8"/>
    <w:rsid w:val="00950445"/>
    <w:rsid w:val="009510A0"/>
    <w:rsid w:val="009519F7"/>
    <w:rsid w:val="00951E87"/>
    <w:rsid w:val="009520AB"/>
    <w:rsid w:val="00952395"/>
    <w:rsid w:val="0095274F"/>
    <w:rsid w:val="00953166"/>
    <w:rsid w:val="00953C92"/>
    <w:rsid w:val="00953FD3"/>
    <w:rsid w:val="00954017"/>
    <w:rsid w:val="0095404D"/>
    <w:rsid w:val="0095406C"/>
    <w:rsid w:val="0095410D"/>
    <w:rsid w:val="0095416C"/>
    <w:rsid w:val="00954EDE"/>
    <w:rsid w:val="009556A9"/>
    <w:rsid w:val="00956016"/>
    <w:rsid w:val="00956058"/>
    <w:rsid w:val="0095628E"/>
    <w:rsid w:val="00956E68"/>
    <w:rsid w:val="00957AC8"/>
    <w:rsid w:val="00957F83"/>
    <w:rsid w:val="0096025F"/>
    <w:rsid w:val="00960A5A"/>
    <w:rsid w:val="0096104D"/>
    <w:rsid w:val="009618D8"/>
    <w:rsid w:val="00961975"/>
    <w:rsid w:val="00961F0B"/>
    <w:rsid w:val="00962388"/>
    <w:rsid w:val="0096250B"/>
    <w:rsid w:val="00962C1E"/>
    <w:rsid w:val="00963796"/>
    <w:rsid w:val="00963A0B"/>
    <w:rsid w:val="00964D7D"/>
    <w:rsid w:val="009650DF"/>
    <w:rsid w:val="00965130"/>
    <w:rsid w:val="009658B8"/>
    <w:rsid w:val="00965EA8"/>
    <w:rsid w:val="00966309"/>
    <w:rsid w:val="009665CE"/>
    <w:rsid w:val="00967759"/>
    <w:rsid w:val="00970E62"/>
    <w:rsid w:val="00971999"/>
    <w:rsid w:val="009728A4"/>
    <w:rsid w:val="009734E6"/>
    <w:rsid w:val="009734FF"/>
    <w:rsid w:val="009738C9"/>
    <w:rsid w:val="00974037"/>
    <w:rsid w:val="009743C8"/>
    <w:rsid w:val="009743CB"/>
    <w:rsid w:val="00974D88"/>
    <w:rsid w:val="0097565B"/>
    <w:rsid w:val="009760E8"/>
    <w:rsid w:val="0097719D"/>
    <w:rsid w:val="009800AD"/>
    <w:rsid w:val="009809C8"/>
    <w:rsid w:val="00980A35"/>
    <w:rsid w:val="00980B02"/>
    <w:rsid w:val="00980FD8"/>
    <w:rsid w:val="00981018"/>
    <w:rsid w:val="00981F02"/>
    <w:rsid w:val="009823A2"/>
    <w:rsid w:val="009826FC"/>
    <w:rsid w:val="00982C61"/>
    <w:rsid w:val="00982E08"/>
    <w:rsid w:val="00983532"/>
    <w:rsid w:val="009839A3"/>
    <w:rsid w:val="00983EB2"/>
    <w:rsid w:val="00985CA3"/>
    <w:rsid w:val="00985D98"/>
    <w:rsid w:val="00986687"/>
    <w:rsid w:val="00990081"/>
    <w:rsid w:val="0099120E"/>
    <w:rsid w:val="009923B6"/>
    <w:rsid w:val="009927AE"/>
    <w:rsid w:val="00992CC1"/>
    <w:rsid w:val="00992E63"/>
    <w:rsid w:val="009930FD"/>
    <w:rsid w:val="009937C2"/>
    <w:rsid w:val="00993C44"/>
    <w:rsid w:val="00994232"/>
    <w:rsid w:val="00995108"/>
    <w:rsid w:val="00995143"/>
    <w:rsid w:val="00995256"/>
    <w:rsid w:val="0099593E"/>
    <w:rsid w:val="00996488"/>
    <w:rsid w:val="00996524"/>
    <w:rsid w:val="009966E5"/>
    <w:rsid w:val="009968CB"/>
    <w:rsid w:val="009969B2"/>
    <w:rsid w:val="00997072"/>
    <w:rsid w:val="00997C92"/>
    <w:rsid w:val="009A0089"/>
    <w:rsid w:val="009A0731"/>
    <w:rsid w:val="009A102A"/>
    <w:rsid w:val="009A1C3E"/>
    <w:rsid w:val="009A1D44"/>
    <w:rsid w:val="009A2B83"/>
    <w:rsid w:val="009A30C8"/>
    <w:rsid w:val="009A31B4"/>
    <w:rsid w:val="009A3F19"/>
    <w:rsid w:val="009A43F8"/>
    <w:rsid w:val="009A4530"/>
    <w:rsid w:val="009A6618"/>
    <w:rsid w:val="009A66F9"/>
    <w:rsid w:val="009B025A"/>
    <w:rsid w:val="009B05C4"/>
    <w:rsid w:val="009B1DEB"/>
    <w:rsid w:val="009B25CD"/>
    <w:rsid w:val="009B39B6"/>
    <w:rsid w:val="009B3EA0"/>
    <w:rsid w:val="009B3F46"/>
    <w:rsid w:val="009B4C51"/>
    <w:rsid w:val="009B4F62"/>
    <w:rsid w:val="009B5076"/>
    <w:rsid w:val="009B58B6"/>
    <w:rsid w:val="009B5FE1"/>
    <w:rsid w:val="009B66DC"/>
    <w:rsid w:val="009B6723"/>
    <w:rsid w:val="009B6C25"/>
    <w:rsid w:val="009B6F31"/>
    <w:rsid w:val="009B7C69"/>
    <w:rsid w:val="009C02C9"/>
    <w:rsid w:val="009C031E"/>
    <w:rsid w:val="009C07A5"/>
    <w:rsid w:val="009C1F12"/>
    <w:rsid w:val="009C202E"/>
    <w:rsid w:val="009C209A"/>
    <w:rsid w:val="009C2983"/>
    <w:rsid w:val="009C36B3"/>
    <w:rsid w:val="009C391B"/>
    <w:rsid w:val="009C39C9"/>
    <w:rsid w:val="009C3BCA"/>
    <w:rsid w:val="009C5054"/>
    <w:rsid w:val="009C63B5"/>
    <w:rsid w:val="009C69FE"/>
    <w:rsid w:val="009C6D0B"/>
    <w:rsid w:val="009C79C8"/>
    <w:rsid w:val="009C7CFB"/>
    <w:rsid w:val="009D0916"/>
    <w:rsid w:val="009D0D16"/>
    <w:rsid w:val="009D14D7"/>
    <w:rsid w:val="009D19A7"/>
    <w:rsid w:val="009D1E7F"/>
    <w:rsid w:val="009D23D8"/>
    <w:rsid w:val="009D2674"/>
    <w:rsid w:val="009D33B7"/>
    <w:rsid w:val="009D372E"/>
    <w:rsid w:val="009D3A87"/>
    <w:rsid w:val="009D3B15"/>
    <w:rsid w:val="009D3B88"/>
    <w:rsid w:val="009D5B47"/>
    <w:rsid w:val="009D6758"/>
    <w:rsid w:val="009D67B4"/>
    <w:rsid w:val="009D69BE"/>
    <w:rsid w:val="009D6A06"/>
    <w:rsid w:val="009D70C7"/>
    <w:rsid w:val="009D748A"/>
    <w:rsid w:val="009D7731"/>
    <w:rsid w:val="009D7F78"/>
    <w:rsid w:val="009D7FC5"/>
    <w:rsid w:val="009E09C8"/>
    <w:rsid w:val="009E0A32"/>
    <w:rsid w:val="009E16BD"/>
    <w:rsid w:val="009E1DF5"/>
    <w:rsid w:val="009E2BCF"/>
    <w:rsid w:val="009E2C62"/>
    <w:rsid w:val="009E341D"/>
    <w:rsid w:val="009E4339"/>
    <w:rsid w:val="009E45DD"/>
    <w:rsid w:val="009E46A0"/>
    <w:rsid w:val="009E47D6"/>
    <w:rsid w:val="009E50E2"/>
    <w:rsid w:val="009E59B0"/>
    <w:rsid w:val="009E5C3C"/>
    <w:rsid w:val="009E63FE"/>
    <w:rsid w:val="009E69CE"/>
    <w:rsid w:val="009E6FB6"/>
    <w:rsid w:val="009E71F1"/>
    <w:rsid w:val="009F0B89"/>
    <w:rsid w:val="009F1235"/>
    <w:rsid w:val="009F1E7A"/>
    <w:rsid w:val="009F2C3C"/>
    <w:rsid w:val="009F31D0"/>
    <w:rsid w:val="009F3230"/>
    <w:rsid w:val="009F38FF"/>
    <w:rsid w:val="009F40A9"/>
    <w:rsid w:val="009F476A"/>
    <w:rsid w:val="009F5890"/>
    <w:rsid w:val="009F624D"/>
    <w:rsid w:val="009F6E1D"/>
    <w:rsid w:val="009F6F0A"/>
    <w:rsid w:val="009F7043"/>
    <w:rsid w:val="009F7640"/>
    <w:rsid w:val="00A00773"/>
    <w:rsid w:val="00A007D0"/>
    <w:rsid w:val="00A00B45"/>
    <w:rsid w:val="00A00D22"/>
    <w:rsid w:val="00A00DDC"/>
    <w:rsid w:val="00A00E2D"/>
    <w:rsid w:val="00A010D7"/>
    <w:rsid w:val="00A01DF4"/>
    <w:rsid w:val="00A023EE"/>
    <w:rsid w:val="00A02692"/>
    <w:rsid w:val="00A03222"/>
    <w:rsid w:val="00A04569"/>
    <w:rsid w:val="00A049C3"/>
    <w:rsid w:val="00A06935"/>
    <w:rsid w:val="00A0696B"/>
    <w:rsid w:val="00A06B23"/>
    <w:rsid w:val="00A071EF"/>
    <w:rsid w:val="00A07DF9"/>
    <w:rsid w:val="00A1013E"/>
    <w:rsid w:val="00A103D3"/>
    <w:rsid w:val="00A10AA5"/>
    <w:rsid w:val="00A119A1"/>
    <w:rsid w:val="00A11A13"/>
    <w:rsid w:val="00A12762"/>
    <w:rsid w:val="00A13DF6"/>
    <w:rsid w:val="00A142DA"/>
    <w:rsid w:val="00A15956"/>
    <w:rsid w:val="00A16124"/>
    <w:rsid w:val="00A165EB"/>
    <w:rsid w:val="00A170E5"/>
    <w:rsid w:val="00A17139"/>
    <w:rsid w:val="00A1740C"/>
    <w:rsid w:val="00A17429"/>
    <w:rsid w:val="00A1761F"/>
    <w:rsid w:val="00A1794C"/>
    <w:rsid w:val="00A2012F"/>
    <w:rsid w:val="00A20B00"/>
    <w:rsid w:val="00A20B38"/>
    <w:rsid w:val="00A2145B"/>
    <w:rsid w:val="00A21813"/>
    <w:rsid w:val="00A21989"/>
    <w:rsid w:val="00A21AAB"/>
    <w:rsid w:val="00A21F13"/>
    <w:rsid w:val="00A22247"/>
    <w:rsid w:val="00A22C39"/>
    <w:rsid w:val="00A23420"/>
    <w:rsid w:val="00A238A3"/>
    <w:rsid w:val="00A23E2B"/>
    <w:rsid w:val="00A23EEF"/>
    <w:rsid w:val="00A249A2"/>
    <w:rsid w:val="00A24EF8"/>
    <w:rsid w:val="00A251B5"/>
    <w:rsid w:val="00A259DC"/>
    <w:rsid w:val="00A25DC5"/>
    <w:rsid w:val="00A266B0"/>
    <w:rsid w:val="00A26AE1"/>
    <w:rsid w:val="00A26C3D"/>
    <w:rsid w:val="00A26DDB"/>
    <w:rsid w:val="00A271EF"/>
    <w:rsid w:val="00A2763E"/>
    <w:rsid w:val="00A27FE5"/>
    <w:rsid w:val="00A30902"/>
    <w:rsid w:val="00A30D21"/>
    <w:rsid w:val="00A30DC5"/>
    <w:rsid w:val="00A31B92"/>
    <w:rsid w:val="00A32D00"/>
    <w:rsid w:val="00A33A17"/>
    <w:rsid w:val="00A34704"/>
    <w:rsid w:val="00A34765"/>
    <w:rsid w:val="00A35B5C"/>
    <w:rsid w:val="00A36026"/>
    <w:rsid w:val="00A362A7"/>
    <w:rsid w:val="00A368DB"/>
    <w:rsid w:val="00A36AE0"/>
    <w:rsid w:val="00A36B57"/>
    <w:rsid w:val="00A3703D"/>
    <w:rsid w:val="00A37045"/>
    <w:rsid w:val="00A3733A"/>
    <w:rsid w:val="00A37950"/>
    <w:rsid w:val="00A400DD"/>
    <w:rsid w:val="00A40787"/>
    <w:rsid w:val="00A41724"/>
    <w:rsid w:val="00A41726"/>
    <w:rsid w:val="00A41D10"/>
    <w:rsid w:val="00A42B90"/>
    <w:rsid w:val="00A42E3B"/>
    <w:rsid w:val="00A432F6"/>
    <w:rsid w:val="00A433F8"/>
    <w:rsid w:val="00A44579"/>
    <w:rsid w:val="00A447C1"/>
    <w:rsid w:val="00A447EE"/>
    <w:rsid w:val="00A448EC"/>
    <w:rsid w:val="00A44F2B"/>
    <w:rsid w:val="00A457B9"/>
    <w:rsid w:val="00A4656B"/>
    <w:rsid w:val="00A46E26"/>
    <w:rsid w:val="00A47499"/>
    <w:rsid w:val="00A47651"/>
    <w:rsid w:val="00A47ADE"/>
    <w:rsid w:val="00A5011E"/>
    <w:rsid w:val="00A507C8"/>
    <w:rsid w:val="00A51010"/>
    <w:rsid w:val="00A51278"/>
    <w:rsid w:val="00A5149E"/>
    <w:rsid w:val="00A516C9"/>
    <w:rsid w:val="00A51736"/>
    <w:rsid w:val="00A51F9E"/>
    <w:rsid w:val="00A52047"/>
    <w:rsid w:val="00A53065"/>
    <w:rsid w:val="00A53B25"/>
    <w:rsid w:val="00A54BD9"/>
    <w:rsid w:val="00A551DE"/>
    <w:rsid w:val="00A55378"/>
    <w:rsid w:val="00A56130"/>
    <w:rsid w:val="00A56911"/>
    <w:rsid w:val="00A56F94"/>
    <w:rsid w:val="00A5731A"/>
    <w:rsid w:val="00A578A1"/>
    <w:rsid w:val="00A578D5"/>
    <w:rsid w:val="00A60AC1"/>
    <w:rsid w:val="00A60C39"/>
    <w:rsid w:val="00A60C7A"/>
    <w:rsid w:val="00A60FE6"/>
    <w:rsid w:val="00A61579"/>
    <w:rsid w:val="00A61A97"/>
    <w:rsid w:val="00A6252D"/>
    <w:rsid w:val="00A631FF"/>
    <w:rsid w:val="00A633D3"/>
    <w:rsid w:val="00A634EB"/>
    <w:rsid w:val="00A63873"/>
    <w:rsid w:val="00A63AA3"/>
    <w:rsid w:val="00A6491A"/>
    <w:rsid w:val="00A64B86"/>
    <w:rsid w:val="00A65157"/>
    <w:rsid w:val="00A65263"/>
    <w:rsid w:val="00A65827"/>
    <w:rsid w:val="00A65C26"/>
    <w:rsid w:val="00A66F58"/>
    <w:rsid w:val="00A7068C"/>
    <w:rsid w:val="00A7084C"/>
    <w:rsid w:val="00A738DE"/>
    <w:rsid w:val="00A739D4"/>
    <w:rsid w:val="00A73D11"/>
    <w:rsid w:val="00A74E06"/>
    <w:rsid w:val="00A75B71"/>
    <w:rsid w:val="00A75D97"/>
    <w:rsid w:val="00A75F4C"/>
    <w:rsid w:val="00A76A97"/>
    <w:rsid w:val="00A76EA0"/>
    <w:rsid w:val="00A77621"/>
    <w:rsid w:val="00A77BEA"/>
    <w:rsid w:val="00A77E47"/>
    <w:rsid w:val="00A80EAA"/>
    <w:rsid w:val="00A80FAA"/>
    <w:rsid w:val="00A81F72"/>
    <w:rsid w:val="00A8240F"/>
    <w:rsid w:val="00A827BF"/>
    <w:rsid w:val="00A82849"/>
    <w:rsid w:val="00A82C72"/>
    <w:rsid w:val="00A82F61"/>
    <w:rsid w:val="00A8300C"/>
    <w:rsid w:val="00A83D8C"/>
    <w:rsid w:val="00A8412B"/>
    <w:rsid w:val="00A8521E"/>
    <w:rsid w:val="00A86AF3"/>
    <w:rsid w:val="00A86ECA"/>
    <w:rsid w:val="00A8717E"/>
    <w:rsid w:val="00A87A4D"/>
    <w:rsid w:val="00A87EB4"/>
    <w:rsid w:val="00A900BD"/>
    <w:rsid w:val="00A900C4"/>
    <w:rsid w:val="00A90935"/>
    <w:rsid w:val="00A90BF7"/>
    <w:rsid w:val="00A9115D"/>
    <w:rsid w:val="00A91389"/>
    <w:rsid w:val="00A920A2"/>
    <w:rsid w:val="00A930AA"/>
    <w:rsid w:val="00A94123"/>
    <w:rsid w:val="00A94631"/>
    <w:rsid w:val="00A95301"/>
    <w:rsid w:val="00A95C47"/>
    <w:rsid w:val="00A96198"/>
    <w:rsid w:val="00A976CA"/>
    <w:rsid w:val="00AA07A1"/>
    <w:rsid w:val="00AA0CAF"/>
    <w:rsid w:val="00AA0D66"/>
    <w:rsid w:val="00AA1017"/>
    <w:rsid w:val="00AA1E79"/>
    <w:rsid w:val="00AA21FE"/>
    <w:rsid w:val="00AA2657"/>
    <w:rsid w:val="00AA30CD"/>
    <w:rsid w:val="00AA3855"/>
    <w:rsid w:val="00AA3EE2"/>
    <w:rsid w:val="00AA4116"/>
    <w:rsid w:val="00AA63D5"/>
    <w:rsid w:val="00AA66AF"/>
    <w:rsid w:val="00AA754C"/>
    <w:rsid w:val="00AA77D6"/>
    <w:rsid w:val="00AA79FA"/>
    <w:rsid w:val="00AA7EA0"/>
    <w:rsid w:val="00AB023A"/>
    <w:rsid w:val="00AB0452"/>
    <w:rsid w:val="00AB0621"/>
    <w:rsid w:val="00AB0D6E"/>
    <w:rsid w:val="00AB0F9F"/>
    <w:rsid w:val="00AB2241"/>
    <w:rsid w:val="00AB2AB6"/>
    <w:rsid w:val="00AB3104"/>
    <w:rsid w:val="00AB3144"/>
    <w:rsid w:val="00AB39B4"/>
    <w:rsid w:val="00AB3D6D"/>
    <w:rsid w:val="00AB4399"/>
    <w:rsid w:val="00AB4CB0"/>
    <w:rsid w:val="00AB56D9"/>
    <w:rsid w:val="00AB5EF1"/>
    <w:rsid w:val="00AB67E3"/>
    <w:rsid w:val="00AB6D04"/>
    <w:rsid w:val="00AC04D0"/>
    <w:rsid w:val="00AC08B5"/>
    <w:rsid w:val="00AC119C"/>
    <w:rsid w:val="00AC11F1"/>
    <w:rsid w:val="00AC18A4"/>
    <w:rsid w:val="00AC3711"/>
    <w:rsid w:val="00AC39D3"/>
    <w:rsid w:val="00AC3A14"/>
    <w:rsid w:val="00AC40C3"/>
    <w:rsid w:val="00AC45E2"/>
    <w:rsid w:val="00AC4971"/>
    <w:rsid w:val="00AC49C6"/>
    <w:rsid w:val="00AC5627"/>
    <w:rsid w:val="00AC5EBA"/>
    <w:rsid w:val="00AC69E5"/>
    <w:rsid w:val="00AC76DF"/>
    <w:rsid w:val="00AC775D"/>
    <w:rsid w:val="00AD13EB"/>
    <w:rsid w:val="00AD1A56"/>
    <w:rsid w:val="00AD1E08"/>
    <w:rsid w:val="00AD2C18"/>
    <w:rsid w:val="00AD3FA5"/>
    <w:rsid w:val="00AD44B5"/>
    <w:rsid w:val="00AD4E1A"/>
    <w:rsid w:val="00AD520A"/>
    <w:rsid w:val="00AD59D6"/>
    <w:rsid w:val="00AD5EB9"/>
    <w:rsid w:val="00AD5FC7"/>
    <w:rsid w:val="00AD6904"/>
    <w:rsid w:val="00AD6E57"/>
    <w:rsid w:val="00AD71EA"/>
    <w:rsid w:val="00AD7F6C"/>
    <w:rsid w:val="00AE05FD"/>
    <w:rsid w:val="00AE0932"/>
    <w:rsid w:val="00AE111B"/>
    <w:rsid w:val="00AE2383"/>
    <w:rsid w:val="00AE26E8"/>
    <w:rsid w:val="00AE2FD2"/>
    <w:rsid w:val="00AE35E7"/>
    <w:rsid w:val="00AE3ECB"/>
    <w:rsid w:val="00AE44D3"/>
    <w:rsid w:val="00AE4594"/>
    <w:rsid w:val="00AE5959"/>
    <w:rsid w:val="00AE5E35"/>
    <w:rsid w:val="00AE5F86"/>
    <w:rsid w:val="00AE668A"/>
    <w:rsid w:val="00AE71DA"/>
    <w:rsid w:val="00AE7B21"/>
    <w:rsid w:val="00AE7DEF"/>
    <w:rsid w:val="00AF0165"/>
    <w:rsid w:val="00AF0566"/>
    <w:rsid w:val="00AF16E5"/>
    <w:rsid w:val="00AF2761"/>
    <w:rsid w:val="00AF34AA"/>
    <w:rsid w:val="00AF36C3"/>
    <w:rsid w:val="00AF4A92"/>
    <w:rsid w:val="00AF52B8"/>
    <w:rsid w:val="00AF56D2"/>
    <w:rsid w:val="00AF5976"/>
    <w:rsid w:val="00AF5A23"/>
    <w:rsid w:val="00AF5A2F"/>
    <w:rsid w:val="00AF5C72"/>
    <w:rsid w:val="00AF5DA3"/>
    <w:rsid w:val="00AF6B77"/>
    <w:rsid w:val="00AF7622"/>
    <w:rsid w:val="00AF79BB"/>
    <w:rsid w:val="00AF7C2B"/>
    <w:rsid w:val="00B00C5F"/>
    <w:rsid w:val="00B00C8C"/>
    <w:rsid w:val="00B01528"/>
    <w:rsid w:val="00B018FD"/>
    <w:rsid w:val="00B0192F"/>
    <w:rsid w:val="00B01B1A"/>
    <w:rsid w:val="00B021CA"/>
    <w:rsid w:val="00B025C3"/>
    <w:rsid w:val="00B0306A"/>
    <w:rsid w:val="00B033C7"/>
    <w:rsid w:val="00B037C3"/>
    <w:rsid w:val="00B04773"/>
    <w:rsid w:val="00B04EAD"/>
    <w:rsid w:val="00B04EDB"/>
    <w:rsid w:val="00B05505"/>
    <w:rsid w:val="00B069CB"/>
    <w:rsid w:val="00B077A0"/>
    <w:rsid w:val="00B07DE5"/>
    <w:rsid w:val="00B07E4A"/>
    <w:rsid w:val="00B07FCA"/>
    <w:rsid w:val="00B11168"/>
    <w:rsid w:val="00B117DF"/>
    <w:rsid w:val="00B1226E"/>
    <w:rsid w:val="00B1244A"/>
    <w:rsid w:val="00B13894"/>
    <w:rsid w:val="00B14837"/>
    <w:rsid w:val="00B14927"/>
    <w:rsid w:val="00B14964"/>
    <w:rsid w:val="00B14A24"/>
    <w:rsid w:val="00B14E1E"/>
    <w:rsid w:val="00B14F64"/>
    <w:rsid w:val="00B1528E"/>
    <w:rsid w:val="00B156F9"/>
    <w:rsid w:val="00B17230"/>
    <w:rsid w:val="00B17AB2"/>
    <w:rsid w:val="00B17C03"/>
    <w:rsid w:val="00B17CFA"/>
    <w:rsid w:val="00B20179"/>
    <w:rsid w:val="00B20501"/>
    <w:rsid w:val="00B209EF"/>
    <w:rsid w:val="00B20A7B"/>
    <w:rsid w:val="00B20B5D"/>
    <w:rsid w:val="00B21616"/>
    <w:rsid w:val="00B21C54"/>
    <w:rsid w:val="00B221C5"/>
    <w:rsid w:val="00B222EE"/>
    <w:rsid w:val="00B224BA"/>
    <w:rsid w:val="00B23323"/>
    <w:rsid w:val="00B23517"/>
    <w:rsid w:val="00B23629"/>
    <w:rsid w:val="00B247D9"/>
    <w:rsid w:val="00B25249"/>
    <w:rsid w:val="00B25C0C"/>
    <w:rsid w:val="00B25CBF"/>
    <w:rsid w:val="00B25DA3"/>
    <w:rsid w:val="00B25EEA"/>
    <w:rsid w:val="00B25EF1"/>
    <w:rsid w:val="00B26946"/>
    <w:rsid w:val="00B26FE5"/>
    <w:rsid w:val="00B2719F"/>
    <w:rsid w:val="00B27662"/>
    <w:rsid w:val="00B277EB"/>
    <w:rsid w:val="00B303C3"/>
    <w:rsid w:val="00B305D8"/>
    <w:rsid w:val="00B307EB"/>
    <w:rsid w:val="00B30F5A"/>
    <w:rsid w:val="00B318BC"/>
    <w:rsid w:val="00B31F86"/>
    <w:rsid w:val="00B324CA"/>
    <w:rsid w:val="00B3271B"/>
    <w:rsid w:val="00B3285D"/>
    <w:rsid w:val="00B3349A"/>
    <w:rsid w:val="00B33AF7"/>
    <w:rsid w:val="00B33E81"/>
    <w:rsid w:val="00B34399"/>
    <w:rsid w:val="00B3459F"/>
    <w:rsid w:val="00B34A30"/>
    <w:rsid w:val="00B34CFF"/>
    <w:rsid w:val="00B36546"/>
    <w:rsid w:val="00B36A3E"/>
    <w:rsid w:val="00B4013A"/>
    <w:rsid w:val="00B41B24"/>
    <w:rsid w:val="00B41FD1"/>
    <w:rsid w:val="00B42012"/>
    <w:rsid w:val="00B42B10"/>
    <w:rsid w:val="00B43447"/>
    <w:rsid w:val="00B4370F"/>
    <w:rsid w:val="00B44264"/>
    <w:rsid w:val="00B44415"/>
    <w:rsid w:val="00B44982"/>
    <w:rsid w:val="00B44EDF"/>
    <w:rsid w:val="00B4546B"/>
    <w:rsid w:val="00B46358"/>
    <w:rsid w:val="00B468C0"/>
    <w:rsid w:val="00B46C21"/>
    <w:rsid w:val="00B470A5"/>
    <w:rsid w:val="00B47C1A"/>
    <w:rsid w:val="00B50C7E"/>
    <w:rsid w:val="00B50F31"/>
    <w:rsid w:val="00B51818"/>
    <w:rsid w:val="00B51C46"/>
    <w:rsid w:val="00B526C3"/>
    <w:rsid w:val="00B52772"/>
    <w:rsid w:val="00B529C5"/>
    <w:rsid w:val="00B53AC4"/>
    <w:rsid w:val="00B54199"/>
    <w:rsid w:val="00B54279"/>
    <w:rsid w:val="00B54656"/>
    <w:rsid w:val="00B5469C"/>
    <w:rsid w:val="00B547AC"/>
    <w:rsid w:val="00B54B7D"/>
    <w:rsid w:val="00B55093"/>
    <w:rsid w:val="00B55348"/>
    <w:rsid w:val="00B555E1"/>
    <w:rsid w:val="00B55B63"/>
    <w:rsid w:val="00B560CA"/>
    <w:rsid w:val="00B56598"/>
    <w:rsid w:val="00B568D2"/>
    <w:rsid w:val="00B57A52"/>
    <w:rsid w:val="00B57BC0"/>
    <w:rsid w:val="00B57D16"/>
    <w:rsid w:val="00B6041C"/>
    <w:rsid w:val="00B604B8"/>
    <w:rsid w:val="00B61768"/>
    <w:rsid w:val="00B6195D"/>
    <w:rsid w:val="00B61A26"/>
    <w:rsid w:val="00B61B72"/>
    <w:rsid w:val="00B623EA"/>
    <w:rsid w:val="00B62B08"/>
    <w:rsid w:val="00B63CA5"/>
    <w:rsid w:val="00B63F37"/>
    <w:rsid w:val="00B641FB"/>
    <w:rsid w:val="00B64F39"/>
    <w:rsid w:val="00B653F7"/>
    <w:rsid w:val="00B6582F"/>
    <w:rsid w:val="00B65972"/>
    <w:rsid w:val="00B65D1E"/>
    <w:rsid w:val="00B666C1"/>
    <w:rsid w:val="00B6736E"/>
    <w:rsid w:val="00B67A67"/>
    <w:rsid w:val="00B67C6B"/>
    <w:rsid w:val="00B67CB8"/>
    <w:rsid w:val="00B701BC"/>
    <w:rsid w:val="00B70459"/>
    <w:rsid w:val="00B70BF5"/>
    <w:rsid w:val="00B71F3B"/>
    <w:rsid w:val="00B7236D"/>
    <w:rsid w:val="00B7247A"/>
    <w:rsid w:val="00B72552"/>
    <w:rsid w:val="00B72861"/>
    <w:rsid w:val="00B72BA6"/>
    <w:rsid w:val="00B72D85"/>
    <w:rsid w:val="00B735AB"/>
    <w:rsid w:val="00B73A86"/>
    <w:rsid w:val="00B73DEA"/>
    <w:rsid w:val="00B73E28"/>
    <w:rsid w:val="00B748BC"/>
    <w:rsid w:val="00B75FCB"/>
    <w:rsid w:val="00B7699B"/>
    <w:rsid w:val="00B76A31"/>
    <w:rsid w:val="00B7706F"/>
    <w:rsid w:val="00B77C01"/>
    <w:rsid w:val="00B8028D"/>
    <w:rsid w:val="00B808D2"/>
    <w:rsid w:val="00B81CF9"/>
    <w:rsid w:val="00B82216"/>
    <w:rsid w:val="00B82C39"/>
    <w:rsid w:val="00B84662"/>
    <w:rsid w:val="00B84A6E"/>
    <w:rsid w:val="00B85BC2"/>
    <w:rsid w:val="00B85ED2"/>
    <w:rsid w:val="00B866FF"/>
    <w:rsid w:val="00B87AED"/>
    <w:rsid w:val="00B87B45"/>
    <w:rsid w:val="00B90291"/>
    <w:rsid w:val="00B90301"/>
    <w:rsid w:val="00B90736"/>
    <w:rsid w:val="00B90C88"/>
    <w:rsid w:val="00B91B67"/>
    <w:rsid w:val="00B91DBF"/>
    <w:rsid w:val="00B924F1"/>
    <w:rsid w:val="00B92D91"/>
    <w:rsid w:val="00B938E3"/>
    <w:rsid w:val="00B93B0C"/>
    <w:rsid w:val="00B94B4E"/>
    <w:rsid w:val="00B94C27"/>
    <w:rsid w:val="00B951B8"/>
    <w:rsid w:val="00B9528D"/>
    <w:rsid w:val="00B95C3A"/>
    <w:rsid w:val="00B95D22"/>
    <w:rsid w:val="00B96A3B"/>
    <w:rsid w:val="00B96B89"/>
    <w:rsid w:val="00B96F73"/>
    <w:rsid w:val="00B9725F"/>
    <w:rsid w:val="00B975EE"/>
    <w:rsid w:val="00B97676"/>
    <w:rsid w:val="00B977AD"/>
    <w:rsid w:val="00B978EC"/>
    <w:rsid w:val="00B97E45"/>
    <w:rsid w:val="00B97EA0"/>
    <w:rsid w:val="00BA01A7"/>
    <w:rsid w:val="00BA10CB"/>
    <w:rsid w:val="00BA1E6E"/>
    <w:rsid w:val="00BA254C"/>
    <w:rsid w:val="00BA2E46"/>
    <w:rsid w:val="00BA33F6"/>
    <w:rsid w:val="00BA3B5B"/>
    <w:rsid w:val="00BA3D36"/>
    <w:rsid w:val="00BA3D37"/>
    <w:rsid w:val="00BA4BC7"/>
    <w:rsid w:val="00BA4F1B"/>
    <w:rsid w:val="00BA52D6"/>
    <w:rsid w:val="00BA531D"/>
    <w:rsid w:val="00BA5A68"/>
    <w:rsid w:val="00BA5BF7"/>
    <w:rsid w:val="00BA6398"/>
    <w:rsid w:val="00BA64D1"/>
    <w:rsid w:val="00BA6511"/>
    <w:rsid w:val="00BA6956"/>
    <w:rsid w:val="00BA73E2"/>
    <w:rsid w:val="00BA7976"/>
    <w:rsid w:val="00BA7D3A"/>
    <w:rsid w:val="00BB0181"/>
    <w:rsid w:val="00BB07BB"/>
    <w:rsid w:val="00BB0821"/>
    <w:rsid w:val="00BB097F"/>
    <w:rsid w:val="00BB1756"/>
    <w:rsid w:val="00BB2BC2"/>
    <w:rsid w:val="00BB391D"/>
    <w:rsid w:val="00BB3989"/>
    <w:rsid w:val="00BB3CF8"/>
    <w:rsid w:val="00BB5504"/>
    <w:rsid w:val="00BB59D7"/>
    <w:rsid w:val="00BB6838"/>
    <w:rsid w:val="00BB6C31"/>
    <w:rsid w:val="00BC0A6A"/>
    <w:rsid w:val="00BC0D6F"/>
    <w:rsid w:val="00BC12CA"/>
    <w:rsid w:val="00BC1A13"/>
    <w:rsid w:val="00BC1D56"/>
    <w:rsid w:val="00BC1DB3"/>
    <w:rsid w:val="00BC2C9D"/>
    <w:rsid w:val="00BC30FF"/>
    <w:rsid w:val="00BC3359"/>
    <w:rsid w:val="00BC35ED"/>
    <w:rsid w:val="00BC44BB"/>
    <w:rsid w:val="00BC5178"/>
    <w:rsid w:val="00BC59CA"/>
    <w:rsid w:val="00BC5D9D"/>
    <w:rsid w:val="00BC6224"/>
    <w:rsid w:val="00BC7C41"/>
    <w:rsid w:val="00BD02EF"/>
    <w:rsid w:val="00BD0F97"/>
    <w:rsid w:val="00BD12A3"/>
    <w:rsid w:val="00BD17D0"/>
    <w:rsid w:val="00BD19C9"/>
    <w:rsid w:val="00BD1B9A"/>
    <w:rsid w:val="00BD1D7C"/>
    <w:rsid w:val="00BD2C88"/>
    <w:rsid w:val="00BD2FC2"/>
    <w:rsid w:val="00BD3452"/>
    <w:rsid w:val="00BD38BA"/>
    <w:rsid w:val="00BD3A29"/>
    <w:rsid w:val="00BD4CE6"/>
    <w:rsid w:val="00BD5083"/>
    <w:rsid w:val="00BD5109"/>
    <w:rsid w:val="00BD5669"/>
    <w:rsid w:val="00BD6ABB"/>
    <w:rsid w:val="00BD74E5"/>
    <w:rsid w:val="00BD7AE8"/>
    <w:rsid w:val="00BD7C26"/>
    <w:rsid w:val="00BE05E2"/>
    <w:rsid w:val="00BE0C29"/>
    <w:rsid w:val="00BE1938"/>
    <w:rsid w:val="00BE20D8"/>
    <w:rsid w:val="00BE28E5"/>
    <w:rsid w:val="00BE2A02"/>
    <w:rsid w:val="00BE4671"/>
    <w:rsid w:val="00BE6239"/>
    <w:rsid w:val="00BE69E4"/>
    <w:rsid w:val="00BE7744"/>
    <w:rsid w:val="00BE7CFF"/>
    <w:rsid w:val="00BE7D01"/>
    <w:rsid w:val="00BF07DD"/>
    <w:rsid w:val="00BF1114"/>
    <w:rsid w:val="00BF1CEA"/>
    <w:rsid w:val="00BF2D3B"/>
    <w:rsid w:val="00BF305D"/>
    <w:rsid w:val="00BF308C"/>
    <w:rsid w:val="00BF3115"/>
    <w:rsid w:val="00BF3260"/>
    <w:rsid w:val="00BF3463"/>
    <w:rsid w:val="00BF468D"/>
    <w:rsid w:val="00BF47BA"/>
    <w:rsid w:val="00BF4C6C"/>
    <w:rsid w:val="00BF526B"/>
    <w:rsid w:val="00BF52FA"/>
    <w:rsid w:val="00BF54C7"/>
    <w:rsid w:val="00BF61F8"/>
    <w:rsid w:val="00BF66F9"/>
    <w:rsid w:val="00BF6DF5"/>
    <w:rsid w:val="00BF6EBC"/>
    <w:rsid w:val="00C00311"/>
    <w:rsid w:val="00C010CE"/>
    <w:rsid w:val="00C01133"/>
    <w:rsid w:val="00C0173D"/>
    <w:rsid w:val="00C01EE5"/>
    <w:rsid w:val="00C01EFB"/>
    <w:rsid w:val="00C0309C"/>
    <w:rsid w:val="00C03436"/>
    <w:rsid w:val="00C03B89"/>
    <w:rsid w:val="00C03CEE"/>
    <w:rsid w:val="00C04CE0"/>
    <w:rsid w:val="00C05426"/>
    <w:rsid w:val="00C055AB"/>
    <w:rsid w:val="00C05762"/>
    <w:rsid w:val="00C05BC8"/>
    <w:rsid w:val="00C063B3"/>
    <w:rsid w:val="00C06497"/>
    <w:rsid w:val="00C069C2"/>
    <w:rsid w:val="00C06A5C"/>
    <w:rsid w:val="00C06EFE"/>
    <w:rsid w:val="00C070BE"/>
    <w:rsid w:val="00C07624"/>
    <w:rsid w:val="00C076D4"/>
    <w:rsid w:val="00C1010C"/>
    <w:rsid w:val="00C10125"/>
    <w:rsid w:val="00C10A3A"/>
    <w:rsid w:val="00C10E6D"/>
    <w:rsid w:val="00C113E3"/>
    <w:rsid w:val="00C116C0"/>
    <w:rsid w:val="00C11D9E"/>
    <w:rsid w:val="00C1262D"/>
    <w:rsid w:val="00C12D8E"/>
    <w:rsid w:val="00C130C7"/>
    <w:rsid w:val="00C136DE"/>
    <w:rsid w:val="00C13F69"/>
    <w:rsid w:val="00C1414A"/>
    <w:rsid w:val="00C154C9"/>
    <w:rsid w:val="00C161EC"/>
    <w:rsid w:val="00C16290"/>
    <w:rsid w:val="00C169B1"/>
    <w:rsid w:val="00C16A1B"/>
    <w:rsid w:val="00C16A70"/>
    <w:rsid w:val="00C17A90"/>
    <w:rsid w:val="00C17C8A"/>
    <w:rsid w:val="00C17CD8"/>
    <w:rsid w:val="00C17FCA"/>
    <w:rsid w:val="00C200A2"/>
    <w:rsid w:val="00C201BB"/>
    <w:rsid w:val="00C20325"/>
    <w:rsid w:val="00C204D9"/>
    <w:rsid w:val="00C20BB9"/>
    <w:rsid w:val="00C20EDD"/>
    <w:rsid w:val="00C219EA"/>
    <w:rsid w:val="00C21A61"/>
    <w:rsid w:val="00C21CBB"/>
    <w:rsid w:val="00C220A1"/>
    <w:rsid w:val="00C221FE"/>
    <w:rsid w:val="00C22266"/>
    <w:rsid w:val="00C22515"/>
    <w:rsid w:val="00C22E7B"/>
    <w:rsid w:val="00C22E9B"/>
    <w:rsid w:val="00C239EE"/>
    <w:rsid w:val="00C23D46"/>
    <w:rsid w:val="00C23EB8"/>
    <w:rsid w:val="00C24906"/>
    <w:rsid w:val="00C24DF7"/>
    <w:rsid w:val="00C24FD9"/>
    <w:rsid w:val="00C2541B"/>
    <w:rsid w:val="00C25824"/>
    <w:rsid w:val="00C25CDF"/>
    <w:rsid w:val="00C263E4"/>
    <w:rsid w:val="00C269A8"/>
    <w:rsid w:val="00C27080"/>
    <w:rsid w:val="00C2718D"/>
    <w:rsid w:val="00C27BD4"/>
    <w:rsid w:val="00C27C6A"/>
    <w:rsid w:val="00C3027E"/>
    <w:rsid w:val="00C30504"/>
    <w:rsid w:val="00C310A0"/>
    <w:rsid w:val="00C31182"/>
    <w:rsid w:val="00C319AC"/>
    <w:rsid w:val="00C32E8E"/>
    <w:rsid w:val="00C33E98"/>
    <w:rsid w:val="00C341C1"/>
    <w:rsid w:val="00C348D0"/>
    <w:rsid w:val="00C35350"/>
    <w:rsid w:val="00C355BD"/>
    <w:rsid w:val="00C35AC4"/>
    <w:rsid w:val="00C35AF6"/>
    <w:rsid w:val="00C35EA8"/>
    <w:rsid w:val="00C36250"/>
    <w:rsid w:val="00C369F6"/>
    <w:rsid w:val="00C36B1C"/>
    <w:rsid w:val="00C36E40"/>
    <w:rsid w:val="00C37213"/>
    <w:rsid w:val="00C37C13"/>
    <w:rsid w:val="00C4020F"/>
    <w:rsid w:val="00C4187E"/>
    <w:rsid w:val="00C41AA0"/>
    <w:rsid w:val="00C41CA7"/>
    <w:rsid w:val="00C425B0"/>
    <w:rsid w:val="00C42E0F"/>
    <w:rsid w:val="00C434B2"/>
    <w:rsid w:val="00C451DA"/>
    <w:rsid w:val="00C4561F"/>
    <w:rsid w:val="00C467B7"/>
    <w:rsid w:val="00C46D38"/>
    <w:rsid w:val="00C46E1F"/>
    <w:rsid w:val="00C47103"/>
    <w:rsid w:val="00C47110"/>
    <w:rsid w:val="00C51600"/>
    <w:rsid w:val="00C51EA1"/>
    <w:rsid w:val="00C51F23"/>
    <w:rsid w:val="00C5278C"/>
    <w:rsid w:val="00C52799"/>
    <w:rsid w:val="00C53904"/>
    <w:rsid w:val="00C5476A"/>
    <w:rsid w:val="00C5493C"/>
    <w:rsid w:val="00C549F5"/>
    <w:rsid w:val="00C55104"/>
    <w:rsid w:val="00C557E9"/>
    <w:rsid w:val="00C5594B"/>
    <w:rsid w:val="00C559DE"/>
    <w:rsid w:val="00C559E2"/>
    <w:rsid w:val="00C55AD4"/>
    <w:rsid w:val="00C55ECD"/>
    <w:rsid w:val="00C56088"/>
    <w:rsid w:val="00C571BB"/>
    <w:rsid w:val="00C57EF6"/>
    <w:rsid w:val="00C60460"/>
    <w:rsid w:val="00C6052D"/>
    <w:rsid w:val="00C6056E"/>
    <w:rsid w:val="00C605E2"/>
    <w:rsid w:val="00C61411"/>
    <w:rsid w:val="00C61811"/>
    <w:rsid w:val="00C61E2D"/>
    <w:rsid w:val="00C6233F"/>
    <w:rsid w:val="00C6242A"/>
    <w:rsid w:val="00C6283D"/>
    <w:rsid w:val="00C62A9D"/>
    <w:rsid w:val="00C62DD9"/>
    <w:rsid w:val="00C633C0"/>
    <w:rsid w:val="00C6355F"/>
    <w:rsid w:val="00C63B45"/>
    <w:rsid w:val="00C652A6"/>
    <w:rsid w:val="00C65461"/>
    <w:rsid w:val="00C658FB"/>
    <w:rsid w:val="00C6627D"/>
    <w:rsid w:val="00C667F1"/>
    <w:rsid w:val="00C66813"/>
    <w:rsid w:val="00C66C10"/>
    <w:rsid w:val="00C66C9F"/>
    <w:rsid w:val="00C6706A"/>
    <w:rsid w:val="00C67093"/>
    <w:rsid w:val="00C67F20"/>
    <w:rsid w:val="00C70892"/>
    <w:rsid w:val="00C7097C"/>
    <w:rsid w:val="00C70FD8"/>
    <w:rsid w:val="00C7152E"/>
    <w:rsid w:val="00C723EC"/>
    <w:rsid w:val="00C724A6"/>
    <w:rsid w:val="00C72C41"/>
    <w:rsid w:val="00C73BA3"/>
    <w:rsid w:val="00C741EB"/>
    <w:rsid w:val="00C749C0"/>
    <w:rsid w:val="00C74E6D"/>
    <w:rsid w:val="00C75149"/>
    <w:rsid w:val="00C7548D"/>
    <w:rsid w:val="00C759A2"/>
    <w:rsid w:val="00C775E3"/>
    <w:rsid w:val="00C77AB6"/>
    <w:rsid w:val="00C806A2"/>
    <w:rsid w:val="00C80D85"/>
    <w:rsid w:val="00C813DE"/>
    <w:rsid w:val="00C816B7"/>
    <w:rsid w:val="00C81F42"/>
    <w:rsid w:val="00C829AE"/>
    <w:rsid w:val="00C82F07"/>
    <w:rsid w:val="00C832E2"/>
    <w:rsid w:val="00C83480"/>
    <w:rsid w:val="00C835FC"/>
    <w:rsid w:val="00C83A67"/>
    <w:rsid w:val="00C83A84"/>
    <w:rsid w:val="00C84287"/>
    <w:rsid w:val="00C84D2B"/>
    <w:rsid w:val="00C85486"/>
    <w:rsid w:val="00C85532"/>
    <w:rsid w:val="00C85560"/>
    <w:rsid w:val="00C85601"/>
    <w:rsid w:val="00C859D7"/>
    <w:rsid w:val="00C85FDE"/>
    <w:rsid w:val="00C86191"/>
    <w:rsid w:val="00C863C6"/>
    <w:rsid w:val="00C86810"/>
    <w:rsid w:val="00C869A0"/>
    <w:rsid w:val="00C86BEE"/>
    <w:rsid w:val="00C871D4"/>
    <w:rsid w:val="00C877CE"/>
    <w:rsid w:val="00C87922"/>
    <w:rsid w:val="00C900B7"/>
    <w:rsid w:val="00C90356"/>
    <w:rsid w:val="00C9086C"/>
    <w:rsid w:val="00C90D16"/>
    <w:rsid w:val="00C915D5"/>
    <w:rsid w:val="00C9194F"/>
    <w:rsid w:val="00C92442"/>
    <w:rsid w:val="00C93FF5"/>
    <w:rsid w:val="00C94189"/>
    <w:rsid w:val="00C9460B"/>
    <w:rsid w:val="00C94A30"/>
    <w:rsid w:val="00C9567A"/>
    <w:rsid w:val="00C95965"/>
    <w:rsid w:val="00C95DBB"/>
    <w:rsid w:val="00C964D3"/>
    <w:rsid w:val="00C965D3"/>
    <w:rsid w:val="00C9678C"/>
    <w:rsid w:val="00C968C3"/>
    <w:rsid w:val="00C96FCF"/>
    <w:rsid w:val="00C97649"/>
    <w:rsid w:val="00C97916"/>
    <w:rsid w:val="00CA061C"/>
    <w:rsid w:val="00CA0F33"/>
    <w:rsid w:val="00CA123E"/>
    <w:rsid w:val="00CA1331"/>
    <w:rsid w:val="00CA1C4C"/>
    <w:rsid w:val="00CA22AB"/>
    <w:rsid w:val="00CA248D"/>
    <w:rsid w:val="00CA2AF7"/>
    <w:rsid w:val="00CA2EC9"/>
    <w:rsid w:val="00CA35E4"/>
    <w:rsid w:val="00CA392B"/>
    <w:rsid w:val="00CA3E51"/>
    <w:rsid w:val="00CA418D"/>
    <w:rsid w:val="00CA444B"/>
    <w:rsid w:val="00CA458E"/>
    <w:rsid w:val="00CA47A4"/>
    <w:rsid w:val="00CA47F8"/>
    <w:rsid w:val="00CA4A34"/>
    <w:rsid w:val="00CA4C9E"/>
    <w:rsid w:val="00CA4D48"/>
    <w:rsid w:val="00CA5B32"/>
    <w:rsid w:val="00CA5FB3"/>
    <w:rsid w:val="00CA64B3"/>
    <w:rsid w:val="00CA64C2"/>
    <w:rsid w:val="00CA664F"/>
    <w:rsid w:val="00CA6ADF"/>
    <w:rsid w:val="00CA72E2"/>
    <w:rsid w:val="00CA7C73"/>
    <w:rsid w:val="00CA7FC0"/>
    <w:rsid w:val="00CB03AB"/>
    <w:rsid w:val="00CB0772"/>
    <w:rsid w:val="00CB08BD"/>
    <w:rsid w:val="00CB275D"/>
    <w:rsid w:val="00CB2999"/>
    <w:rsid w:val="00CB313F"/>
    <w:rsid w:val="00CB31E4"/>
    <w:rsid w:val="00CB383D"/>
    <w:rsid w:val="00CB396B"/>
    <w:rsid w:val="00CB3A49"/>
    <w:rsid w:val="00CB3AE9"/>
    <w:rsid w:val="00CB44E0"/>
    <w:rsid w:val="00CB4843"/>
    <w:rsid w:val="00CB48CA"/>
    <w:rsid w:val="00CB52E4"/>
    <w:rsid w:val="00CB5759"/>
    <w:rsid w:val="00CB5B70"/>
    <w:rsid w:val="00CB6668"/>
    <w:rsid w:val="00CB6770"/>
    <w:rsid w:val="00CB76D1"/>
    <w:rsid w:val="00CB7A69"/>
    <w:rsid w:val="00CC03FE"/>
    <w:rsid w:val="00CC060D"/>
    <w:rsid w:val="00CC06C8"/>
    <w:rsid w:val="00CC0BA3"/>
    <w:rsid w:val="00CC0C47"/>
    <w:rsid w:val="00CC1148"/>
    <w:rsid w:val="00CC1963"/>
    <w:rsid w:val="00CC27D1"/>
    <w:rsid w:val="00CC3EDD"/>
    <w:rsid w:val="00CC4192"/>
    <w:rsid w:val="00CC43AE"/>
    <w:rsid w:val="00CC5D93"/>
    <w:rsid w:val="00CC6C64"/>
    <w:rsid w:val="00CC72E5"/>
    <w:rsid w:val="00CC7900"/>
    <w:rsid w:val="00CD016D"/>
    <w:rsid w:val="00CD0DB4"/>
    <w:rsid w:val="00CD0F2C"/>
    <w:rsid w:val="00CD1737"/>
    <w:rsid w:val="00CD196D"/>
    <w:rsid w:val="00CD1AE0"/>
    <w:rsid w:val="00CD24CC"/>
    <w:rsid w:val="00CD310D"/>
    <w:rsid w:val="00CD3328"/>
    <w:rsid w:val="00CD4BC2"/>
    <w:rsid w:val="00CD56E2"/>
    <w:rsid w:val="00CD5F0D"/>
    <w:rsid w:val="00CD647C"/>
    <w:rsid w:val="00CD7C77"/>
    <w:rsid w:val="00CE024D"/>
    <w:rsid w:val="00CE1165"/>
    <w:rsid w:val="00CE1DAF"/>
    <w:rsid w:val="00CE1FF0"/>
    <w:rsid w:val="00CE26AA"/>
    <w:rsid w:val="00CE2864"/>
    <w:rsid w:val="00CE4879"/>
    <w:rsid w:val="00CE4A8E"/>
    <w:rsid w:val="00CE5E53"/>
    <w:rsid w:val="00CE703F"/>
    <w:rsid w:val="00CE707A"/>
    <w:rsid w:val="00CE715B"/>
    <w:rsid w:val="00CE736F"/>
    <w:rsid w:val="00CE7F14"/>
    <w:rsid w:val="00CF0D97"/>
    <w:rsid w:val="00CF184D"/>
    <w:rsid w:val="00CF1A8E"/>
    <w:rsid w:val="00CF1C61"/>
    <w:rsid w:val="00CF2409"/>
    <w:rsid w:val="00CF247E"/>
    <w:rsid w:val="00CF257B"/>
    <w:rsid w:val="00CF2D0E"/>
    <w:rsid w:val="00CF35DB"/>
    <w:rsid w:val="00CF3B44"/>
    <w:rsid w:val="00CF412D"/>
    <w:rsid w:val="00CF508E"/>
    <w:rsid w:val="00CF5ADB"/>
    <w:rsid w:val="00CF637D"/>
    <w:rsid w:val="00CF6603"/>
    <w:rsid w:val="00CF6663"/>
    <w:rsid w:val="00CF696E"/>
    <w:rsid w:val="00CF70BC"/>
    <w:rsid w:val="00D00098"/>
    <w:rsid w:val="00D005BF"/>
    <w:rsid w:val="00D010C6"/>
    <w:rsid w:val="00D012F2"/>
    <w:rsid w:val="00D0229B"/>
    <w:rsid w:val="00D024FC"/>
    <w:rsid w:val="00D02901"/>
    <w:rsid w:val="00D02E26"/>
    <w:rsid w:val="00D03636"/>
    <w:rsid w:val="00D03AFA"/>
    <w:rsid w:val="00D03B39"/>
    <w:rsid w:val="00D04287"/>
    <w:rsid w:val="00D049A1"/>
    <w:rsid w:val="00D058EF"/>
    <w:rsid w:val="00D05A52"/>
    <w:rsid w:val="00D05D88"/>
    <w:rsid w:val="00D06010"/>
    <w:rsid w:val="00D061AC"/>
    <w:rsid w:val="00D06558"/>
    <w:rsid w:val="00D06BF6"/>
    <w:rsid w:val="00D06C0F"/>
    <w:rsid w:val="00D06EBD"/>
    <w:rsid w:val="00D078C1"/>
    <w:rsid w:val="00D07C0B"/>
    <w:rsid w:val="00D07EC2"/>
    <w:rsid w:val="00D102A6"/>
    <w:rsid w:val="00D10DC5"/>
    <w:rsid w:val="00D113B5"/>
    <w:rsid w:val="00D11466"/>
    <w:rsid w:val="00D1161D"/>
    <w:rsid w:val="00D12BB6"/>
    <w:rsid w:val="00D12D1D"/>
    <w:rsid w:val="00D1300A"/>
    <w:rsid w:val="00D13369"/>
    <w:rsid w:val="00D136CD"/>
    <w:rsid w:val="00D13D5C"/>
    <w:rsid w:val="00D13FF6"/>
    <w:rsid w:val="00D150D0"/>
    <w:rsid w:val="00D15512"/>
    <w:rsid w:val="00D16314"/>
    <w:rsid w:val="00D16477"/>
    <w:rsid w:val="00D166B6"/>
    <w:rsid w:val="00D16AC5"/>
    <w:rsid w:val="00D16C84"/>
    <w:rsid w:val="00D1729B"/>
    <w:rsid w:val="00D173B3"/>
    <w:rsid w:val="00D17539"/>
    <w:rsid w:val="00D17956"/>
    <w:rsid w:val="00D179BB"/>
    <w:rsid w:val="00D209C8"/>
    <w:rsid w:val="00D20D3D"/>
    <w:rsid w:val="00D20D87"/>
    <w:rsid w:val="00D21372"/>
    <w:rsid w:val="00D213B5"/>
    <w:rsid w:val="00D2199C"/>
    <w:rsid w:val="00D21A8D"/>
    <w:rsid w:val="00D21F1C"/>
    <w:rsid w:val="00D21FC3"/>
    <w:rsid w:val="00D22486"/>
    <w:rsid w:val="00D23028"/>
    <w:rsid w:val="00D23312"/>
    <w:rsid w:val="00D23743"/>
    <w:rsid w:val="00D24DBB"/>
    <w:rsid w:val="00D25A31"/>
    <w:rsid w:val="00D25E85"/>
    <w:rsid w:val="00D25F82"/>
    <w:rsid w:val="00D2640E"/>
    <w:rsid w:val="00D26BAE"/>
    <w:rsid w:val="00D2761C"/>
    <w:rsid w:val="00D2775C"/>
    <w:rsid w:val="00D300A6"/>
    <w:rsid w:val="00D305C9"/>
    <w:rsid w:val="00D30B52"/>
    <w:rsid w:val="00D30CF7"/>
    <w:rsid w:val="00D3111C"/>
    <w:rsid w:val="00D31D90"/>
    <w:rsid w:val="00D31E02"/>
    <w:rsid w:val="00D32DCD"/>
    <w:rsid w:val="00D33FBC"/>
    <w:rsid w:val="00D35793"/>
    <w:rsid w:val="00D35C90"/>
    <w:rsid w:val="00D36587"/>
    <w:rsid w:val="00D36BD5"/>
    <w:rsid w:val="00D36E79"/>
    <w:rsid w:val="00D3732A"/>
    <w:rsid w:val="00D37835"/>
    <w:rsid w:val="00D400A5"/>
    <w:rsid w:val="00D40468"/>
    <w:rsid w:val="00D40596"/>
    <w:rsid w:val="00D4086B"/>
    <w:rsid w:val="00D409EF"/>
    <w:rsid w:val="00D4159F"/>
    <w:rsid w:val="00D41601"/>
    <w:rsid w:val="00D4214F"/>
    <w:rsid w:val="00D433D8"/>
    <w:rsid w:val="00D437B3"/>
    <w:rsid w:val="00D43B52"/>
    <w:rsid w:val="00D44951"/>
    <w:rsid w:val="00D44CCA"/>
    <w:rsid w:val="00D46978"/>
    <w:rsid w:val="00D46C96"/>
    <w:rsid w:val="00D47E9C"/>
    <w:rsid w:val="00D507AA"/>
    <w:rsid w:val="00D515B7"/>
    <w:rsid w:val="00D51BB9"/>
    <w:rsid w:val="00D52129"/>
    <w:rsid w:val="00D5265A"/>
    <w:rsid w:val="00D52BB7"/>
    <w:rsid w:val="00D52E9D"/>
    <w:rsid w:val="00D530E3"/>
    <w:rsid w:val="00D53396"/>
    <w:rsid w:val="00D54A13"/>
    <w:rsid w:val="00D55727"/>
    <w:rsid w:val="00D55B63"/>
    <w:rsid w:val="00D56398"/>
    <w:rsid w:val="00D56D21"/>
    <w:rsid w:val="00D5710E"/>
    <w:rsid w:val="00D601F2"/>
    <w:rsid w:val="00D60793"/>
    <w:rsid w:val="00D61663"/>
    <w:rsid w:val="00D616CC"/>
    <w:rsid w:val="00D61A69"/>
    <w:rsid w:val="00D61AB4"/>
    <w:rsid w:val="00D626E2"/>
    <w:rsid w:val="00D62F36"/>
    <w:rsid w:val="00D62F69"/>
    <w:rsid w:val="00D63587"/>
    <w:rsid w:val="00D63B1D"/>
    <w:rsid w:val="00D63BCF"/>
    <w:rsid w:val="00D63C6E"/>
    <w:rsid w:val="00D640CA"/>
    <w:rsid w:val="00D64259"/>
    <w:rsid w:val="00D64471"/>
    <w:rsid w:val="00D648EA"/>
    <w:rsid w:val="00D65E7F"/>
    <w:rsid w:val="00D662F6"/>
    <w:rsid w:val="00D66EBE"/>
    <w:rsid w:val="00D67306"/>
    <w:rsid w:val="00D705D9"/>
    <w:rsid w:val="00D70608"/>
    <w:rsid w:val="00D70BC5"/>
    <w:rsid w:val="00D726C2"/>
    <w:rsid w:val="00D72BA3"/>
    <w:rsid w:val="00D72BC1"/>
    <w:rsid w:val="00D745B3"/>
    <w:rsid w:val="00D76EAB"/>
    <w:rsid w:val="00D77EA4"/>
    <w:rsid w:val="00D80D06"/>
    <w:rsid w:val="00D8149D"/>
    <w:rsid w:val="00D82555"/>
    <w:rsid w:val="00D82C94"/>
    <w:rsid w:val="00D830DB"/>
    <w:rsid w:val="00D841A9"/>
    <w:rsid w:val="00D84202"/>
    <w:rsid w:val="00D845E3"/>
    <w:rsid w:val="00D847A5"/>
    <w:rsid w:val="00D8594C"/>
    <w:rsid w:val="00D86007"/>
    <w:rsid w:val="00D86E7B"/>
    <w:rsid w:val="00D87FB3"/>
    <w:rsid w:val="00D908F0"/>
    <w:rsid w:val="00D90FB8"/>
    <w:rsid w:val="00D918FD"/>
    <w:rsid w:val="00D92171"/>
    <w:rsid w:val="00D92568"/>
    <w:rsid w:val="00D928D7"/>
    <w:rsid w:val="00D93359"/>
    <w:rsid w:val="00D93526"/>
    <w:rsid w:val="00D937CF"/>
    <w:rsid w:val="00D94138"/>
    <w:rsid w:val="00D95475"/>
    <w:rsid w:val="00D95E28"/>
    <w:rsid w:val="00D95F54"/>
    <w:rsid w:val="00D961D1"/>
    <w:rsid w:val="00D96799"/>
    <w:rsid w:val="00D969F6"/>
    <w:rsid w:val="00D97322"/>
    <w:rsid w:val="00D97AAE"/>
    <w:rsid w:val="00D97DA5"/>
    <w:rsid w:val="00DA0323"/>
    <w:rsid w:val="00DA13AF"/>
    <w:rsid w:val="00DA1514"/>
    <w:rsid w:val="00DA1DD4"/>
    <w:rsid w:val="00DA32CC"/>
    <w:rsid w:val="00DA3573"/>
    <w:rsid w:val="00DA3A00"/>
    <w:rsid w:val="00DA4E0F"/>
    <w:rsid w:val="00DA50DA"/>
    <w:rsid w:val="00DA5B13"/>
    <w:rsid w:val="00DA5FD4"/>
    <w:rsid w:val="00DA60A2"/>
    <w:rsid w:val="00DA66BE"/>
    <w:rsid w:val="00DA696A"/>
    <w:rsid w:val="00DA6FD3"/>
    <w:rsid w:val="00DA7053"/>
    <w:rsid w:val="00DA7DEA"/>
    <w:rsid w:val="00DA7FB7"/>
    <w:rsid w:val="00DB007B"/>
    <w:rsid w:val="00DB01FD"/>
    <w:rsid w:val="00DB02DE"/>
    <w:rsid w:val="00DB07C7"/>
    <w:rsid w:val="00DB0C55"/>
    <w:rsid w:val="00DB19E0"/>
    <w:rsid w:val="00DB1B5F"/>
    <w:rsid w:val="00DB255B"/>
    <w:rsid w:val="00DB27E1"/>
    <w:rsid w:val="00DB2CD2"/>
    <w:rsid w:val="00DB2E09"/>
    <w:rsid w:val="00DB30AC"/>
    <w:rsid w:val="00DB46CB"/>
    <w:rsid w:val="00DB4994"/>
    <w:rsid w:val="00DB4F0F"/>
    <w:rsid w:val="00DB62E7"/>
    <w:rsid w:val="00DB75A2"/>
    <w:rsid w:val="00DB7BD8"/>
    <w:rsid w:val="00DB7D6F"/>
    <w:rsid w:val="00DC0A66"/>
    <w:rsid w:val="00DC0BA5"/>
    <w:rsid w:val="00DC0CDE"/>
    <w:rsid w:val="00DC106B"/>
    <w:rsid w:val="00DC13C9"/>
    <w:rsid w:val="00DC1458"/>
    <w:rsid w:val="00DC219D"/>
    <w:rsid w:val="00DC3316"/>
    <w:rsid w:val="00DC4292"/>
    <w:rsid w:val="00DC47C9"/>
    <w:rsid w:val="00DC5560"/>
    <w:rsid w:val="00DC5579"/>
    <w:rsid w:val="00DC60B7"/>
    <w:rsid w:val="00DC6362"/>
    <w:rsid w:val="00DC6F23"/>
    <w:rsid w:val="00DC7A4A"/>
    <w:rsid w:val="00DC7F4F"/>
    <w:rsid w:val="00DD0219"/>
    <w:rsid w:val="00DD0A25"/>
    <w:rsid w:val="00DD0DCE"/>
    <w:rsid w:val="00DD0DCF"/>
    <w:rsid w:val="00DD1D18"/>
    <w:rsid w:val="00DD2274"/>
    <w:rsid w:val="00DD2BB2"/>
    <w:rsid w:val="00DD2DF3"/>
    <w:rsid w:val="00DD31A0"/>
    <w:rsid w:val="00DD4B56"/>
    <w:rsid w:val="00DD5861"/>
    <w:rsid w:val="00DD58AF"/>
    <w:rsid w:val="00DD595A"/>
    <w:rsid w:val="00DD5C08"/>
    <w:rsid w:val="00DD6011"/>
    <w:rsid w:val="00DD6050"/>
    <w:rsid w:val="00DD66E1"/>
    <w:rsid w:val="00DD6809"/>
    <w:rsid w:val="00DD6B1E"/>
    <w:rsid w:val="00DD6E05"/>
    <w:rsid w:val="00DD6EC4"/>
    <w:rsid w:val="00DD7298"/>
    <w:rsid w:val="00DD7C21"/>
    <w:rsid w:val="00DE0FEA"/>
    <w:rsid w:val="00DE105C"/>
    <w:rsid w:val="00DE10B2"/>
    <w:rsid w:val="00DE13A6"/>
    <w:rsid w:val="00DE2871"/>
    <w:rsid w:val="00DE292A"/>
    <w:rsid w:val="00DE42A8"/>
    <w:rsid w:val="00DE4694"/>
    <w:rsid w:val="00DE48C7"/>
    <w:rsid w:val="00DE5259"/>
    <w:rsid w:val="00DE709D"/>
    <w:rsid w:val="00DE7F36"/>
    <w:rsid w:val="00DF0798"/>
    <w:rsid w:val="00DF080E"/>
    <w:rsid w:val="00DF0DD2"/>
    <w:rsid w:val="00DF2362"/>
    <w:rsid w:val="00DF2F14"/>
    <w:rsid w:val="00DF2FAA"/>
    <w:rsid w:val="00DF3521"/>
    <w:rsid w:val="00DF3A1F"/>
    <w:rsid w:val="00DF3F07"/>
    <w:rsid w:val="00DF41DC"/>
    <w:rsid w:val="00DF4BFB"/>
    <w:rsid w:val="00DF4E7A"/>
    <w:rsid w:val="00DF57AA"/>
    <w:rsid w:val="00DF5B94"/>
    <w:rsid w:val="00DF5D5A"/>
    <w:rsid w:val="00DF5D72"/>
    <w:rsid w:val="00DF6521"/>
    <w:rsid w:val="00DF65E5"/>
    <w:rsid w:val="00DF6802"/>
    <w:rsid w:val="00DF70BB"/>
    <w:rsid w:val="00DF75AA"/>
    <w:rsid w:val="00DF78C6"/>
    <w:rsid w:val="00DF7D5B"/>
    <w:rsid w:val="00E0042A"/>
    <w:rsid w:val="00E0080E"/>
    <w:rsid w:val="00E017CF"/>
    <w:rsid w:val="00E02708"/>
    <w:rsid w:val="00E02A0F"/>
    <w:rsid w:val="00E02B98"/>
    <w:rsid w:val="00E03DFF"/>
    <w:rsid w:val="00E03E65"/>
    <w:rsid w:val="00E041AD"/>
    <w:rsid w:val="00E04715"/>
    <w:rsid w:val="00E04A9D"/>
    <w:rsid w:val="00E05A4C"/>
    <w:rsid w:val="00E05B28"/>
    <w:rsid w:val="00E0624A"/>
    <w:rsid w:val="00E0651C"/>
    <w:rsid w:val="00E06A3F"/>
    <w:rsid w:val="00E0701A"/>
    <w:rsid w:val="00E072B6"/>
    <w:rsid w:val="00E07890"/>
    <w:rsid w:val="00E07E7A"/>
    <w:rsid w:val="00E07EDC"/>
    <w:rsid w:val="00E105F8"/>
    <w:rsid w:val="00E10DD4"/>
    <w:rsid w:val="00E10FB3"/>
    <w:rsid w:val="00E113F7"/>
    <w:rsid w:val="00E11DF7"/>
    <w:rsid w:val="00E12D73"/>
    <w:rsid w:val="00E133F4"/>
    <w:rsid w:val="00E137CB"/>
    <w:rsid w:val="00E14AD4"/>
    <w:rsid w:val="00E150F4"/>
    <w:rsid w:val="00E15267"/>
    <w:rsid w:val="00E1621C"/>
    <w:rsid w:val="00E164D6"/>
    <w:rsid w:val="00E2042E"/>
    <w:rsid w:val="00E209AB"/>
    <w:rsid w:val="00E20AFA"/>
    <w:rsid w:val="00E21370"/>
    <w:rsid w:val="00E216DB"/>
    <w:rsid w:val="00E21A30"/>
    <w:rsid w:val="00E21C17"/>
    <w:rsid w:val="00E241A2"/>
    <w:rsid w:val="00E241CF"/>
    <w:rsid w:val="00E24530"/>
    <w:rsid w:val="00E2550F"/>
    <w:rsid w:val="00E25C07"/>
    <w:rsid w:val="00E25FC5"/>
    <w:rsid w:val="00E26253"/>
    <w:rsid w:val="00E2630D"/>
    <w:rsid w:val="00E2641F"/>
    <w:rsid w:val="00E2697C"/>
    <w:rsid w:val="00E27138"/>
    <w:rsid w:val="00E27BCF"/>
    <w:rsid w:val="00E30270"/>
    <w:rsid w:val="00E30550"/>
    <w:rsid w:val="00E31765"/>
    <w:rsid w:val="00E31A18"/>
    <w:rsid w:val="00E327F1"/>
    <w:rsid w:val="00E32859"/>
    <w:rsid w:val="00E32E10"/>
    <w:rsid w:val="00E32F8B"/>
    <w:rsid w:val="00E332C6"/>
    <w:rsid w:val="00E332F2"/>
    <w:rsid w:val="00E33D1A"/>
    <w:rsid w:val="00E34316"/>
    <w:rsid w:val="00E352B0"/>
    <w:rsid w:val="00E358B4"/>
    <w:rsid w:val="00E3630C"/>
    <w:rsid w:val="00E377E1"/>
    <w:rsid w:val="00E40A23"/>
    <w:rsid w:val="00E40CBB"/>
    <w:rsid w:val="00E41E82"/>
    <w:rsid w:val="00E4206D"/>
    <w:rsid w:val="00E430D6"/>
    <w:rsid w:val="00E434B7"/>
    <w:rsid w:val="00E43819"/>
    <w:rsid w:val="00E43BB7"/>
    <w:rsid w:val="00E44137"/>
    <w:rsid w:val="00E4470F"/>
    <w:rsid w:val="00E44D9E"/>
    <w:rsid w:val="00E45D72"/>
    <w:rsid w:val="00E45DFF"/>
    <w:rsid w:val="00E46B0B"/>
    <w:rsid w:val="00E46B0D"/>
    <w:rsid w:val="00E46B5E"/>
    <w:rsid w:val="00E46BF5"/>
    <w:rsid w:val="00E478A8"/>
    <w:rsid w:val="00E4798D"/>
    <w:rsid w:val="00E5073F"/>
    <w:rsid w:val="00E50AEB"/>
    <w:rsid w:val="00E515E1"/>
    <w:rsid w:val="00E517E5"/>
    <w:rsid w:val="00E51E0F"/>
    <w:rsid w:val="00E525A3"/>
    <w:rsid w:val="00E52A9A"/>
    <w:rsid w:val="00E52E18"/>
    <w:rsid w:val="00E534C3"/>
    <w:rsid w:val="00E53DB2"/>
    <w:rsid w:val="00E54576"/>
    <w:rsid w:val="00E545A7"/>
    <w:rsid w:val="00E54975"/>
    <w:rsid w:val="00E55137"/>
    <w:rsid w:val="00E55491"/>
    <w:rsid w:val="00E55ACB"/>
    <w:rsid w:val="00E56198"/>
    <w:rsid w:val="00E56C5D"/>
    <w:rsid w:val="00E5700E"/>
    <w:rsid w:val="00E571C1"/>
    <w:rsid w:val="00E5758E"/>
    <w:rsid w:val="00E57C52"/>
    <w:rsid w:val="00E57E28"/>
    <w:rsid w:val="00E57F3B"/>
    <w:rsid w:val="00E619B0"/>
    <w:rsid w:val="00E62D9F"/>
    <w:rsid w:val="00E643E3"/>
    <w:rsid w:val="00E64656"/>
    <w:rsid w:val="00E646C8"/>
    <w:rsid w:val="00E64704"/>
    <w:rsid w:val="00E64C7D"/>
    <w:rsid w:val="00E6542A"/>
    <w:rsid w:val="00E656DB"/>
    <w:rsid w:val="00E65E6E"/>
    <w:rsid w:val="00E6667D"/>
    <w:rsid w:val="00E67302"/>
    <w:rsid w:val="00E677E0"/>
    <w:rsid w:val="00E67A26"/>
    <w:rsid w:val="00E70132"/>
    <w:rsid w:val="00E70295"/>
    <w:rsid w:val="00E71739"/>
    <w:rsid w:val="00E71A15"/>
    <w:rsid w:val="00E72664"/>
    <w:rsid w:val="00E7277C"/>
    <w:rsid w:val="00E74337"/>
    <w:rsid w:val="00E7531E"/>
    <w:rsid w:val="00E76198"/>
    <w:rsid w:val="00E76393"/>
    <w:rsid w:val="00E7715F"/>
    <w:rsid w:val="00E80148"/>
    <w:rsid w:val="00E8031E"/>
    <w:rsid w:val="00E816D6"/>
    <w:rsid w:val="00E81C9D"/>
    <w:rsid w:val="00E81CC8"/>
    <w:rsid w:val="00E82149"/>
    <w:rsid w:val="00E822A1"/>
    <w:rsid w:val="00E825FA"/>
    <w:rsid w:val="00E82CAA"/>
    <w:rsid w:val="00E82DAE"/>
    <w:rsid w:val="00E83043"/>
    <w:rsid w:val="00E83DC8"/>
    <w:rsid w:val="00E849AB"/>
    <w:rsid w:val="00E84E88"/>
    <w:rsid w:val="00E850ED"/>
    <w:rsid w:val="00E857C2"/>
    <w:rsid w:val="00E85904"/>
    <w:rsid w:val="00E85950"/>
    <w:rsid w:val="00E85ED6"/>
    <w:rsid w:val="00E86D49"/>
    <w:rsid w:val="00E86E59"/>
    <w:rsid w:val="00E8729C"/>
    <w:rsid w:val="00E874DD"/>
    <w:rsid w:val="00E876B8"/>
    <w:rsid w:val="00E87B15"/>
    <w:rsid w:val="00E87C0D"/>
    <w:rsid w:val="00E90198"/>
    <w:rsid w:val="00E9085E"/>
    <w:rsid w:val="00E90F7F"/>
    <w:rsid w:val="00E918DF"/>
    <w:rsid w:val="00E91BB3"/>
    <w:rsid w:val="00E928BE"/>
    <w:rsid w:val="00E9306A"/>
    <w:rsid w:val="00E930EA"/>
    <w:rsid w:val="00E93294"/>
    <w:rsid w:val="00E93773"/>
    <w:rsid w:val="00E93BEB"/>
    <w:rsid w:val="00E93F81"/>
    <w:rsid w:val="00E9502D"/>
    <w:rsid w:val="00E9569A"/>
    <w:rsid w:val="00E95D1A"/>
    <w:rsid w:val="00E97092"/>
    <w:rsid w:val="00E9760F"/>
    <w:rsid w:val="00E978D3"/>
    <w:rsid w:val="00E97C8B"/>
    <w:rsid w:val="00EA0784"/>
    <w:rsid w:val="00EA0AE3"/>
    <w:rsid w:val="00EA0AFF"/>
    <w:rsid w:val="00EA13D3"/>
    <w:rsid w:val="00EA1A0E"/>
    <w:rsid w:val="00EA276B"/>
    <w:rsid w:val="00EA2C89"/>
    <w:rsid w:val="00EA3E94"/>
    <w:rsid w:val="00EA4184"/>
    <w:rsid w:val="00EA46A9"/>
    <w:rsid w:val="00EA4776"/>
    <w:rsid w:val="00EA4CF5"/>
    <w:rsid w:val="00EA52F5"/>
    <w:rsid w:val="00EA54AC"/>
    <w:rsid w:val="00EA553C"/>
    <w:rsid w:val="00EA5D2F"/>
    <w:rsid w:val="00EA6B23"/>
    <w:rsid w:val="00EA7B42"/>
    <w:rsid w:val="00EB01D7"/>
    <w:rsid w:val="00EB025B"/>
    <w:rsid w:val="00EB1556"/>
    <w:rsid w:val="00EB23E9"/>
    <w:rsid w:val="00EB31FA"/>
    <w:rsid w:val="00EB33F5"/>
    <w:rsid w:val="00EB44F0"/>
    <w:rsid w:val="00EB5384"/>
    <w:rsid w:val="00EB55D8"/>
    <w:rsid w:val="00EB5623"/>
    <w:rsid w:val="00EB5E11"/>
    <w:rsid w:val="00EB627D"/>
    <w:rsid w:val="00EB6622"/>
    <w:rsid w:val="00EB6964"/>
    <w:rsid w:val="00EB723D"/>
    <w:rsid w:val="00EB799D"/>
    <w:rsid w:val="00EB7A27"/>
    <w:rsid w:val="00EB7CA5"/>
    <w:rsid w:val="00EB7E5B"/>
    <w:rsid w:val="00EC06E5"/>
    <w:rsid w:val="00EC0B76"/>
    <w:rsid w:val="00EC0BC2"/>
    <w:rsid w:val="00EC0E6C"/>
    <w:rsid w:val="00EC1017"/>
    <w:rsid w:val="00EC11FA"/>
    <w:rsid w:val="00EC156F"/>
    <w:rsid w:val="00EC159A"/>
    <w:rsid w:val="00EC2545"/>
    <w:rsid w:val="00EC25EB"/>
    <w:rsid w:val="00EC2A48"/>
    <w:rsid w:val="00EC2B92"/>
    <w:rsid w:val="00EC48A0"/>
    <w:rsid w:val="00EC4915"/>
    <w:rsid w:val="00EC517D"/>
    <w:rsid w:val="00EC5FEB"/>
    <w:rsid w:val="00EC6D02"/>
    <w:rsid w:val="00EC6E1E"/>
    <w:rsid w:val="00EC6EB5"/>
    <w:rsid w:val="00EC78AE"/>
    <w:rsid w:val="00EC7AFB"/>
    <w:rsid w:val="00ED002B"/>
    <w:rsid w:val="00ED07E0"/>
    <w:rsid w:val="00ED10CB"/>
    <w:rsid w:val="00ED120A"/>
    <w:rsid w:val="00ED1475"/>
    <w:rsid w:val="00ED14E6"/>
    <w:rsid w:val="00ED1ACF"/>
    <w:rsid w:val="00ED1B18"/>
    <w:rsid w:val="00ED20B6"/>
    <w:rsid w:val="00ED23B9"/>
    <w:rsid w:val="00ED24A8"/>
    <w:rsid w:val="00ED2AA8"/>
    <w:rsid w:val="00ED3A4E"/>
    <w:rsid w:val="00ED3B75"/>
    <w:rsid w:val="00ED45C6"/>
    <w:rsid w:val="00ED491B"/>
    <w:rsid w:val="00ED4B7A"/>
    <w:rsid w:val="00ED5247"/>
    <w:rsid w:val="00ED5A57"/>
    <w:rsid w:val="00ED7507"/>
    <w:rsid w:val="00ED7690"/>
    <w:rsid w:val="00ED77D1"/>
    <w:rsid w:val="00ED7F8B"/>
    <w:rsid w:val="00ED7FBC"/>
    <w:rsid w:val="00EE009D"/>
    <w:rsid w:val="00EE118F"/>
    <w:rsid w:val="00EE14A8"/>
    <w:rsid w:val="00EE17F8"/>
    <w:rsid w:val="00EE195F"/>
    <w:rsid w:val="00EE2831"/>
    <w:rsid w:val="00EE2C3E"/>
    <w:rsid w:val="00EE2F0F"/>
    <w:rsid w:val="00EE309E"/>
    <w:rsid w:val="00EE379B"/>
    <w:rsid w:val="00EE3A74"/>
    <w:rsid w:val="00EE3A8A"/>
    <w:rsid w:val="00EE3B54"/>
    <w:rsid w:val="00EE3C0B"/>
    <w:rsid w:val="00EE3F10"/>
    <w:rsid w:val="00EE41AA"/>
    <w:rsid w:val="00EE427A"/>
    <w:rsid w:val="00EE4D5F"/>
    <w:rsid w:val="00EE4E3A"/>
    <w:rsid w:val="00EE573F"/>
    <w:rsid w:val="00EE58B8"/>
    <w:rsid w:val="00EE730B"/>
    <w:rsid w:val="00EE752B"/>
    <w:rsid w:val="00EF01FF"/>
    <w:rsid w:val="00EF087B"/>
    <w:rsid w:val="00EF1016"/>
    <w:rsid w:val="00EF1753"/>
    <w:rsid w:val="00EF1CA1"/>
    <w:rsid w:val="00EF2982"/>
    <w:rsid w:val="00EF2A55"/>
    <w:rsid w:val="00EF41A1"/>
    <w:rsid w:val="00EF475B"/>
    <w:rsid w:val="00EF4EF9"/>
    <w:rsid w:val="00EF6CA3"/>
    <w:rsid w:val="00EF795C"/>
    <w:rsid w:val="00EF7AD8"/>
    <w:rsid w:val="00EF7EB4"/>
    <w:rsid w:val="00F00346"/>
    <w:rsid w:val="00F00CBC"/>
    <w:rsid w:val="00F01379"/>
    <w:rsid w:val="00F013A7"/>
    <w:rsid w:val="00F013D8"/>
    <w:rsid w:val="00F013EA"/>
    <w:rsid w:val="00F0210F"/>
    <w:rsid w:val="00F0260A"/>
    <w:rsid w:val="00F028D7"/>
    <w:rsid w:val="00F0305A"/>
    <w:rsid w:val="00F0305F"/>
    <w:rsid w:val="00F03060"/>
    <w:rsid w:val="00F03467"/>
    <w:rsid w:val="00F0390B"/>
    <w:rsid w:val="00F04516"/>
    <w:rsid w:val="00F04A0D"/>
    <w:rsid w:val="00F05164"/>
    <w:rsid w:val="00F05225"/>
    <w:rsid w:val="00F0550F"/>
    <w:rsid w:val="00F05744"/>
    <w:rsid w:val="00F0654E"/>
    <w:rsid w:val="00F0669C"/>
    <w:rsid w:val="00F066E4"/>
    <w:rsid w:val="00F06E5A"/>
    <w:rsid w:val="00F07DBC"/>
    <w:rsid w:val="00F11B3F"/>
    <w:rsid w:val="00F11BDF"/>
    <w:rsid w:val="00F11CB5"/>
    <w:rsid w:val="00F121FF"/>
    <w:rsid w:val="00F12DB3"/>
    <w:rsid w:val="00F13640"/>
    <w:rsid w:val="00F1388F"/>
    <w:rsid w:val="00F13DD0"/>
    <w:rsid w:val="00F13FCD"/>
    <w:rsid w:val="00F14C61"/>
    <w:rsid w:val="00F15F34"/>
    <w:rsid w:val="00F16305"/>
    <w:rsid w:val="00F167FB"/>
    <w:rsid w:val="00F16953"/>
    <w:rsid w:val="00F179F4"/>
    <w:rsid w:val="00F17EAC"/>
    <w:rsid w:val="00F206FB"/>
    <w:rsid w:val="00F21874"/>
    <w:rsid w:val="00F219F5"/>
    <w:rsid w:val="00F21AB7"/>
    <w:rsid w:val="00F21CA5"/>
    <w:rsid w:val="00F21E42"/>
    <w:rsid w:val="00F21F37"/>
    <w:rsid w:val="00F22734"/>
    <w:rsid w:val="00F232C3"/>
    <w:rsid w:val="00F23FB0"/>
    <w:rsid w:val="00F25355"/>
    <w:rsid w:val="00F255C4"/>
    <w:rsid w:val="00F25DEC"/>
    <w:rsid w:val="00F260E7"/>
    <w:rsid w:val="00F26940"/>
    <w:rsid w:val="00F26E0C"/>
    <w:rsid w:val="00F27264"/>
    <w:rsid w:val="00F272B6"/>
    <w:rsid w:val="00F272CD"/>
    <w:rsid w:val="00F275FD"/>
    <w:rsid w:val="00F27988"/>
    <w:rsid w:val="00F27FF8"/>
    <w:rsid w:val="00F302AB"/>
    <w:rsid w:val="00F3035D"/>
    <w:rsid w:val="00F30E08"/>
    <w:rsid w:val="00F320EE"/>
    <w:rsid w:val="00F32174"/>
    <w:rsid w:val="00F324FE"/>
    <w:rsid w:val="00F32736"/>
    <w:rsid w:val="00F3280A"/>
    <w:rsid w:val="00F32EA6"/>
    <w:rsid w:val="00F33282"/>
    <w:rsid w:val="00F3376E"/>
    <w:rsid w:val="00F33854"/>
    <w:rsid w:val="00F33895"/>
    <w:rsid w:val="00F3475B"/>
    <w:rsid w:val="00F34C3B"/>
    <w:rsid w:val="00F34DA4"/>
    <w:rsid w:val="00F35389"/>
    <w:rsid w:val="00F358EE"/>
    <w:rsid w:val="00F35CBF"/>
    <w:rsid w:val="00F36285"/>
    <w:rsid w:val="00F36442"/>
    <w:rsid w:val="00F37087"/>
    <w:rsid w:val="00F40C84"/>
    <w:rsid w:val="00F416FB"/>
    <w:rsid w:val="00F41D95"/>
    <w:rsid w:val="00F41E91"/>
    <w:rsid w:val="00F4235A"/>
    <w:rsid w:val="00F423FE"/>
    <w:rsid w:val="00F42E60"/>
    <w:rsid w:val="00F43050"/>
    <w:rsid w:val="00F43A61"/>
    <w:rsid w:val="00F43AC1"/>
    <w:rsid w:val="00F44BF5"/>
    <w:rsid w:val="00F44CCE"/>
    <w:rsid w:val="00F45453"/>
    <w:rsid w:val="00F4596C"/>
    <w:rsid w:val="00F4618E"/>
    <w:rsid w:val="00F468CC"/>
    <w:rsid w:val="00F4721D"/>
    <w:rsid w:val="00F47415"/>
    <w:rsid w:val="00F504B4"/>
    <w:rsid w:val="00F524F6"/>
    <w:rsid w:val="00F527AE"/>
    <w:rsid w:val="00F529E1"/>
    <w:rsid w:val="00F5406E"/>
    <w:rsid w:val="00F543C3"/>
    <w:rsid w:val="00F54F18"/>
    <w:rsid w:val="00F5568D"/>
    <w:rsid w:val="00F556C7"/>
    <w:rsid w:val="00F55E57"/>
    <w:rsid w:val="00F56386"/>
    <w:rsid w:val="00F563A2"/>
    <w:rsid w:val="00F56631"/>
    <w:rsid w:val="00F567C5"/>
    <w:rsid w:val="00F5688D"/>
    <w:rsid w:val="00F56973"/>
    <w:rsid w:val="00F56E84"/>
    <w:rsid w:val="00F56FB6"/>
    <w:rsid w:val="00F607BF"/>
    <w:rsid w:val="00F60D67"/>
    <w:rsid w:val="00F613DF"/>
    <w:rsid w:val="00F6147F"/>
    <w:rsid w:val="00F61576"/>
    <w:rsid w:val="00F61D31"/>
    <w:rsid w:val="00F61EDE"/>
    <w:rsid w:val="00F625F5"/>
    <w:rsid w:val="00F62E43"/>
    <w:rsid w:val="00F63017"/>
    <w:rsid w:val="00F632B5"/>
    <w:rsid w:val="00F637C0"/>
    <w:rsid w:val="00F63823"/>
    <w:rsid w:val="00F63C35"/>
    <w:rsid w:val="00F63DCD"/>
    <w:rsid w:val="00F640DD"/>
    <w:rsid w:val="00F6481E"/>
    <w:rsid w:val="00F64CE3"/>
    <w:rsid w:val="00F6518A"/>
    <w:rsid w:val="00F652D0"/>
    <w:rsid w:val="00F65D17"/>
    <w:rsid w:val="00F65F41"/>
    <w:rsid w:val="00F662C5"/>
    <w:rsid w:val="00F66702"/>
    <w:rsid w:val="00F67440"/>
    <w:rsid w:val="00F67A0F"/>
    <w:rsid w:val="00F67CAC"/>
    <w:rsid w:val="00F67F85"/>
    <w:rsid w:val="00F71127"/>
    <w:rsid w:val="00F711BE"/>
    <w:rsid w:val="00F715A3"/>
    <w:rsid w:val="00F715CC"/>
    <w:rsid w:val="00F71AED"/>
    <w:rsid w:val="00F71E81"/>
    <w:rsid w:val="00F723C3"/>
    <w:rsid w:val="00F724CF"/>
    <w:rsid w:val="00F7257F"/>
    <w:rsid w:val="00F73DDD"/>
    <w:rsid w:val="00F73F19"/>
    <w:rsid w:val="00F744C9"/>
    <w:rsid w:val="00F748C5"/>
    <w:rsid w:val="00F751A1"/>
    <w:rsid w:val="00F75977"/>
    <w:rsid w:val="00F7648C"/>
    <w:rsid w:val="00F76C95"/>
    <w:rsid w:val="00F77EBE"/>
    <w:rsid w:val="00F77FA2"/>
    <w:rsid w:val="00F77FBA"/>
    <w:rsid w:val="00F809F3"/>
    <w:rsid w:val="00F80B3B"/>
    <w:rsid w:val="00F822AE"/>
    <w:rsid w:val="00F82DE6"/>
    <w:rsid w:val="00F82E23"/>
    <w:rsid w:val="00F83DBE"/>
    <w:rsid w:val="00F83E48"/>
    <w:rsid w:val="00F846B7"/>
    <w:rsid w:val="00F852C1"/>
    <w:rsid w:val="00F853BC"/>
    <w:rsid w:val="00F86153"/>
    <w:rsid w:val="00F863B6"/>
    <w:rsid w:val="00F87C65"/>
    <w:rsid w:val="00F87F0E"/>
    <w:rsid w:val="00F905A5"/>
    <w:rsid w:val="00F90EE8"/>
    <w:rsid w:val="00F915CD"/>
    <w:rsid w:val="00F916D4"/>
    <w:rsid w:val="00F91E29"/>
    <w:rsid w:val="00F928EF"/>
    <w:rsid w:val="00F929C9"/>
    <w:rsid w:val="00F93058"/>
    <w:rsid w:val="00F93384"/>
    <w:rsid w:val="00F9375E"/>
    <w:rsid w:val="00F93F8D"/>
    <w:rsid w:val="00F9531E"/>
    <w:rsid w:val="00F97CDB"/>
    <w:rsid w:val="00FA0251"/>
    <w:rsid w:val="00FA04E6"/>
    <w:rsid w:val="00FA06D7"/>
    <w:rsid w:val="00FA19C9"/>
    <w:rsid w:val="00FA1D74"/>
    <w:rsid w:val="00FA20EA"/>
    <w:rsid w:val="00FA2B13"/>
    <w:rsid w:val="00FA2FC0"/>
    <w:rsid w:val="00FA2FF7"/>
    <w:rsid w:val="00FA30B5"/>
    <w:rsid w:val="00FA31BE"/>
    <w:rsid w:val="00FA3369"/>
    <w:rsid w:val="00FA43A9"/>
    <w:rsid w:val="00FA4407"/>
    <w:rsid w:val="00FA52CA"/>
    <w:rsid w:val="00FA56DC"/>
    <w:rsid w:val="00FA5AC4"/>
    <w:rsid w:val="00FA5B14"/>
    <w:rsid w:val="00FA6573"/>
    <w:rsid w:val="00FA66D1"/>
    <w:rsid w:val="00FA7E20"/>
    <w:rsid w:val="00FB11D2"/>
    <w:rsid w:val="00FB1306"/>
    <w:rsid w:val="00FB2684"/>
    <w:rsid w:val="00FB29AD"/>
    <w:rsid w:val="00FB2A86"/>
    <w:rsid w:val="00FB2E84"/>
    <w:rsid w:val="00FB3595"/>
    <w:rsid w:val="00FB3B62"/>
    <w:rsid w:val="00FB40C0"/>
    <w:rsid w:val="00FB46FA"/>
    <w:rsid w:val="00FB5457"/>
    <w:rsid w:val="00FB5477"/>
    <w:rsid w:val="00FB5D9C"/>
    <w:rsid w:val="00FB5F9C"/>
    <w:rsid w:val="00FB6258"/>
    <w:rsid w:val="00FB6A38"/>
    <w:rsid w:val="00FB6E68"/>
    <w:rsid w:val="00FB71BD"/>
    <w:rsid w:val="00FB7634"/>
    <w:rsid w:val="00FB7DAE"/>
    <w:rsid w:val="00FC02B3"/>
    <w:rsid w:val="00FC0895"/>
    <w:rsid w:val="00FC1A56"/>
    <w:rsid w:val="00FC20EE"/>
    <w:rsid w:val="00FC23A1"/>
    <w:rsid w:val="00FC2A0F"/>
    <w:rsid w:val="00FC32DF"/>
    <w:rsid w:val="00FC3387"/>
    <w:rsid w:val="00FC34CC"/>
    <w:rsid w:val="00FC3640"/>
    <w:rsid w:val="00FC3744"/>
    <w:rsid w:val="00FC453F"/>
    <w:rsid w:val="00FC5810"/>
    <w:rsid w:val="00FC5AF0"/>
    <w:rsid w:val="00FC5D85"/>
    <w:rsid w:val="00FC60C0"/>
    <w:rsid w:val="00FC626F"/>
    <w:rsid w:val="00FC6C2C"/>
    <w:rsid w:val="00FC6C99"/>
    <w:rsid w:val="00FC73B2"/>
    <w:rsid w:val="00FC74D4"/>
    <w:rsid w:val="00FC7702"/>
    <w:rsid w:val="00FC7963"/>
    <w:rsid w:val="00FC79F3"/>
    <w:rsid w:val="00FC7B1A"/>
    <w:rsid w:val="00FD0426"/>
    <w:rsid w:val="00FD107C"/>
    <w:rsid w:val="00FD1182"/>
    <w:rsid w:val="00FD127D"/>
    <w:rsid w:val="00FD12B4"/>
    <w:rsid w:val="00FD2260"/>
    <w:rsid w:val="00FD25AF"/>
    <w:rsid w:val="00FD2C07"/>
    <w:rsid w:val="00FD2C4A"/>
    <w:rsid w:val="00FD31DF"/>
    <w:rsid w:val="00FD371D"/>
    <w:rsid w:val="00FD3A28"/>
    <w:rsid w:val="00FD478D"/>
    <w:rsid w:val="00FD49D2"/>
    <w:rsid w:val="00FD49F1"/>
    <w:rsid w:val="00FD4EB1"/>
    <w:rsid w:val="00FD50D4"/>
    <w:rsid w:val="00FD5B72"/>
    <w:rsid w:val="00FD6020"/>
    <w:rsid w:val="00FD6286"/>
    <w:rsid w:val="00FD6D9C"/>
    <w:rsid w:val="00FD7860"/>
    <w:rsid w:val="00FD7F45"/>
    <w:rsid w:val="00FE0CDB"/>
    <w:rsid w:val="00FE163B"/>
    <w:rsid w:val="00FE19B1"/>
    <w:rsid w:val="00FE1A95"/>
    <w:rsid w:val="00FE1C31"/>
    <w:rsid w:val="00FE2166"/>
    <w:rsid w:val="00FE21C5"/>
    <w:rsid w:val="00FE2DBC"/>
    <w:rsid w:val="00FE34BA"/>
    <w:rsid w:val="00FE43A0"/>
    <w:rsid w:val="00FE4A7D"/>
    <w:rsid w:val="00FE4FB7"/>
    <w:rsid w:val="00FE5044"/>
    <w:rsid w:val="00FE5269"/>
    <w:rsid w:val="00FE55C3"/>
    <w:rsid w:val="00FE5730"/>
    <w:rsid w:val="00FE5B34"/>
    <w:rsid w:val="00FE5B60"/>
    <w:rsid w:val="00FE619A"/>
    <w:rsid w:val="00FE6352"/>
    <w:rsid w:val="00FE698B"/>
    <w:rsid w:val="00FE6D3C"/>
    <w:rsid w:val="00FE79E2"/>
    <w:rsid w:val="00FF02B5"/>
    <w:rsid w:val="00FF050F"/>
    <w:rsid w:val="00FF0CDC"/>
    <w:rsid w:val="00FF0DF4"/>
    <w:rsid w:val="00FF1944"/>
    <w:rsid w:val="00FF1A01"/>
    <w:rsid w:val="00FF3712"/>
    <w:rsid w:val="00FF3E23"/>
    <w:rsid w:val="00FF4065"/>
    <w:rsid w:val="00FF431A"/>
    <w:rsid w:val="00FF5078"/>
    <w:rsid w:val="00FF589B"/>
    <w:rsid w:val="00FF5C06"/>
    <w:rsid w:val="00FF6234"/>
    <w:rsid w:val="00FF6D36"/>
    <w:rsid w:val="00FF767A"/>
    <w:rsid w:val="00FF7E6B"/>
    <w:rsid w:val="00FF7F1F"/>
    <w:rsid w:val="1C6F28B9"/>
    <w:rsid w:val="1E36F082"/>
    <w:rsid w:val="4AAE5EC4"/>
    <w:rsid w:val="5BED5A3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style="mso-position-horizontal-relative:page;mso-position-vertical-relative:page" fillcolor="white" stroke="f">
      <v:fill color="white"/>
      <v:stroke on="f"/>
      <o:colormru v:ext="edit" colors="#4367c5,#0097ed"/>
    </o:shapedefaults>
    <o:shapelayout v:ext="edit">
      <o:idmap v:ext="edit" data="1"/>
    </o:shapelayout>
  </w:shapeDefaults>
  <w:decimalSymbol w:val="."/>
  <w:listSeparator w:val=","/>
  <w14:docId w14:val="410AFD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List Number" w:semiHidden="0" w:unhideWhenUsed="0"/>
    <w:lsdException w:name="List 4" w:semiHidden="0" w:unhideWhenUsed="0"/>
    <w:lsdException w:name="List 5" w:semiHidden="0" w:unhideWhenUsed="0"/>
    <w:lsdException w:name="Title" w:semiHidden="0" w:unhideWhenUsed="0" w:qFormat="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iPriority="22" w:unhideWhenUsed="0" w:qFormat="1"/>
    <w:lsdException w:name="Emphasis" w:semiHidden="0" w:unhideWhenUsed="0" w:qFormat="1"/>
    <w:lsdException w:name="Normal (Web)" w:uiPriority="99"/>
    <w:lsdException w:name="HTML Preformatted" w:uiPriority="99"/>
    <w:lsdException w:name="No List" w:uiPriority="99"/>
    <w:lsdException w:name="Table Grid"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B2241"/>
    <w:pPr>
      <w:overflowPunct w:val="0"/>
      <w:autoSpaceDE w:val="0"/>
      <w:autoSpaceDN w:val="0"/>
      <w:adjustRightInd w:val="0"/>
      <w:spacing w:after="180"/>
      <w:textAlignment w:val="baseline"/>
    </w:pPr>
    <w:rPr>
      <w:rFonts w:ascii="EYInterstate" w:hAnsi="EYInterstate"/>
    </w:rPr>
  </w:style>
  <w:style w:type="paragraph" w:styleId="Heading1">
    <w:name w:val="heading 1"/>
    <w:basedOn w:val="Normal"/>
    <w:next w:val="Heading2"/>
    <w:link w:val="Heading1Char"/>
    <w:autoRedefine/>
    <w:qFormat/>
    <w:rsid w:val="002209BE"/>
    <w:pPr>
      <w:keepLines/>
      <w:pageBreakBefore/>
      <w:numPr>
        <w:numId w:val="23"/>
      </w:numPr>
      <w:overflowPunct/>
      <w:autoSpaceDE/>
      <w:autoSpaceDN/>
      <w:adjustRightInd/>
      <w:spacing w:after="275" w:line="550" w:lineRule="exact"/>
      <w:textAlignment w:val="auto"/>
      <w:outlineLvl w:val="0"/>
    </w:pPr>
    <w:rPr>
      <w:rFonts w:eastAsiaTheme="majorEastAsia" w:cs="Arial"/>
      <w:b/>
      <w:color w:val="646464"/>
      <w:spacing w:val="-4"/>
      <w:kern w:val="32"/>
      <w:sz w:val="40"/>
      <w:szCs w:val="32"/>
    </w:rPr>
  </w:style>
  <w:style w:type="paragraph" w:styleId="Heading2">
    <w:name w:val="heading 2"/>
    <w:basedOn w:val="Normal"/>
    <w:link w:val="Heading2Char"/>
    <w:autoRedefine/>
    <w:qFormat/>
    <w:rsid w:val="009B6723"/>
    <w:pPr>
      <w:keepNext/>
      <w:keepLines/>
      <w:numPr>
        <w:ilvl w:val="1"/>
        <w:numId w:val="23"/>
      </w:numPr>
      <w:tabs>
        <w:tab w:val="clear" w:pos="4806"/>
      </w:tabs>
      <w:overflowPunct/>
      <w:autoSpaceDE/>
      <w:autoSpaceDN/>
      <w:adjustRightInd/>
      <w:spacing w:before="240" w:after="240" w:line="470" w:lineRule="exact"/>
      <w:ind w:left="2835" w:hanging="2835"/>
      <w:textAlignment w:val="auto"/>
      <w:outlineLvl w:val="1"/>
    </w:pPr>
    <w:rPr>
      <w:rFonts w:eastAsiaTheme="majorEastAsia" w:cs="Arial"/>
      <w:color w:val="646464"/>
      <w:sz w:val="32"/>
      <w:szCs w:val="28"/>
    </w:rPr>
  </w:style>
  <w:style w:type="paragraph" w:styleId="Heading3">
    <w:name w:val="heading 3"/>
    <w:basedOn w:val="EYHeading3EYBodySubhead"/>
    <w:link w:val="Heading3Char"/>
    <w:qFormat/>
    <w:rsid w:val="00AB2241"/>
    <w:pPr>
      <w:widowControl w:val="0"/>
      <w:numPr>
        <w:ilvl w:val="2"/>
      </w:numPr>
      <w:jc w:val="both"/>
      <w:outlineLvl w:val="2"/>
    </w:pPr>
  </w:style>
  <w:style w:type="paragraph" w:styleId="Heading4">
    <w:name w:val="heading 4"/>
    <w:basedOn w:val="Normal"/>
    <w:link w:val="Heading4Char"/>
    <w:autoRedefine/>
    <w:qFormat/>
    <w:rsid w:val="00A8717E"/>
    <w:pPr>
      <w:keepNext/>
      <w:numPr>
        <w:ilvl w:val="3"/>
        <w:numId w:val="23"/>
      </w:numPr>
      <w:spacing w:after="0" w:line="360" w:lineRule="auto"/>
      <w:outlineLvl w:val="3"/>
    </w:pPr>
    <w:rPr>
      <w:rFonts w:eastAsiaTheme="majorEastAsia" w:cstheme="majorBidi"/>
      <w:i/>
      <w:iCs/>
    </w:rPr>
  </w:style>
  <w:style w:type="paragraph" w:styleId="Heading5">
    <w:name w:val="heading 5"/>
    <w:basedOn w:val="Normal"/>
    <w:next w:val="Normal"/>
    <w:link w:val="Heading5Char"/>
    <w:qFormat/>
    <w:rsid w:val="00AB2241"/>
    <w:pPr>
      <w:keepNext/>
      <w:widowControl w:val="0"/>
      <w:numPr>
        <w:ilvl w:val="4"/>
        <w:numId w:val="23"/>
      </w:numPr>
      <w:jc w:val="both"/>
      <w:outlineLvl w:val="4"/>
    </w:pPr>
    <w:rPr>
      <w:rFonts w:ascii="EY Tagline" w:eastAsiaTheme="majorEastAsia" w:hAnsi="EY Tagline" w:cstheme="majorBidi"/>
      <w:color w:val="FFFFFF"/>
      <w:sz w:val="92"/>
    </w:rPr>
  </w:style>
  <w:style w:type="paragraph" w:styleId="Heading6">
    <w:name w:val="heading 6"/>
    <w:basedOn w:val="Normal"/>
    <w:next w:val="Normal"/>
    <w:link w:val="Heading6Char"/>
    <w:qFormat/>
    <w:rsid w:val="00AB2241"/>
    <w:pPr>
      <w:keepNext/>
      <w:widowControl w:val="0"/>
      <w:numPr>
        <w:ilvl w:val="5"/>
        <w:numId w:val="23"/>
      </w:numPr>
      <w:outlineLvl w:val="5"/>
    </w:pPr>
    <w:rPr>
      <w:rFonts w:ascii="EY Gothic Cond DemiPS" w:eastAsiaTheme="majorEastAsia" w:hAnsi="EY Gothic Cond DemiPS" w:cstheme="majorBidi"/>
      <w:color w:val="FFFFFF"/>
      <w:sz w:val="124"/>
    </w:rPr>
  </w:style>
  <w:style w:type="paragraph" w:styleId="Heading7">
    <w:name w:val="heading 7"/>
    <w:basedOn w:val="Normal"/>
    <w:next w:val="Normal"/>
    <w:link w:val="Heading7Char"/>
    <w:qFormat/>
    <w:rsid w:val="00AB2241"/>
    <w:pPr>
      <w:keepNext/>
      <w:numPr>
        <w:ilvl w:val="6"/>
        <w:numId w:val="23"/>
      </w:numPr>
      <w:spacing w:line="200" w:lineRule="atLeast"/>
      <w:outlineLvl w:val="6"/>
    </w:pPr>
    <w:rPr>
      <w:rFonts w:ascii="Optima" w:eastAsiaTheme="majorEastAsia" w:hAnsi="Optima" w:cstheme="majorBidi"/>
      <w:b/>
      <w:bCs/>
      <w:noProof/>
      <w:color w:val="808080"/>
      <w:sz w:val="14"/>
    </w:rPr>
  </w:style>
  <w:style w:type="paragraph" w:styleId="Heading8">
    <w:name w:val="heading 8"/>
    <w:basedOn w:val="Normal"/>
    <w:next w:val="Normal"/>
    <w:link w:val="Heading8Char"/>
    <w:qFormat/>
    <w:rsid w:val="00AB2241"/>
    <w:pPr>
      <w:keepNext/>
      <w:numPr>
        <w:ilvl w:val="7"/>
        <w:numId w:val="23"/>
      </w:numPr>
      <w:outlineLvl w:val="7"/>
    </w:pPr>
    <w:rPr>
      <w:rFonts w:ascii="EY Gothic Cond Demi" w:eastAsiaTheme="majorEastAsia" w:hAnsi="EY Gothic Cond Demi" w:cstheme="majorBidi"/>
      <w:color w:val="4367C5"/>
      <w:sz w:val="28"/>
    </w:rPr>
  </w:style>
  <w:style w:type="paragraph" w:styleId="Heading9">
    <w:name w:val="heading 9"/>
    <w:basedOn w:val="Normal"/>
    <w:next w:val="Normal"/>
    <w:link w:val="Heading9Char"/>
    <w:qFormat/>
    <w:rsid w:val="00AB2241"/>
    <w:pPr>
      <w:numPr>
        <w:ilvl w:val="8"/>
        <w:numId w:val="23"/>
      </w:numPr>
      <w:spacing w:before="240" w:after="60"/>
      <w:outlineLvl w:val="8"/>
    </w:pPr>
    <w:rPr>
      <w:rFonts w:ascii="Arial" w:eastAsiaTheme="majorEastAsia"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EYBodyText"/>
    <w:semiHidden/>
    <w:rsid w:val="00003CC2"/>
    <w:pPr>
      <w:tabs>
        <w:tab w:val="center" w:pos="4680"/>
        <w:tab w:val="right" w:pos="9360"/>
      </w:tabs>
      <w:spacing w:after="0" w:line="240" w:lineRule="exact"/>
    </w:pPr>
    <w:rPr>
      <w:sz w:val="18"/>
    </w:rPr>
  </w:style>
  <w:style w:type="table" w:styleId="TableGrid">
    <w:name w:val="Table Grid"/>
    <w:basedOn w:val="TableNormal"/>
    <w:rsid w:val="00003CC2"/>
    <w:pPr>
      <w:overflowPunct w:val="0"/>
      <w:autoSpaceDE w:val="0"/>
      <w:autoSpaceDN w:val="0"/>
      <w:adjustRightInd w:val="0"/>
      <w:textAlignment w:val="baseline"/>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YLETTERBODY">
    <w:name w:val="EY LETTER BODY"/>
    <w:basedOn w:val="Normal"/>
    <w:semiHidden/>
    <w:rsid w:val="00003CC2"/>
    <w:pPr>
      <w:spacing w:line="260" w:lineRule="exact"/>
    </w:pPr>
  </w:style>
  <w:style w:type="paragraph" w:styleId="TOC2">
    <w:name w:val="toc 2"/>
    <w:basedOn w:val="Normal"/>
    <w:next w:val="Normal"/>
    <w:autoRedefine/>
    <w:uiPriority w:val="39"/>
    <w:rsid w:val="00D33FBC"/>
    <w:pPr>
      <w:tabs>
        <w:tab w:val="left" w:pos="360"/>
        <w:tab w:val="left" w:pos="936"/>
        <w:tab w:val="right" w:leader="dot" w:pos="8640"/>
      </w:tabs>
      <w:spacing w:after="120" w:line="280" w:lineRule="exact"/>
      <w:ind w:left="936" w:hanging="576"/>
    </w:pPr>
    <w:rPr>
      <w:noProof/>
      <w:color w:val="404040" w:themeColor="text1" w:themeTint="BF"/>
      <w:szCs w:val="32"/>
    </w:rPr>
  </w:style>
  <w:style w:type="paragraph" w:styleId="TOC1">
    <w:name w:val="toc 1"/>
    <w:basedOn w:val="EYBodyText"/>
    <w:next w:val="Normal"/>
    <w:uiPriority w:val="39"/>
    <w:rsid w:val="00EC517D"/>
    <w:pPr>
      <w:keepNext/>
      <w:tabs>
        <w:tab w:val="left" w:pos="360"/>
        <w:tab w:val="right" w:leader="dot" w:pos="8640"/>
      </w:tabs>
      <w:spacing w:after="120" w:line="310" w:lineRule="exact"/>
      <w:ind w:left="720" w:hanging="720"/>
    </w:pPr>
    <w:rPr>
      <w:bCs w:val="0"/>
      <w:noProof/>
      <w:szCs w:val="60"/>
    </w:rPr>
  </w:style>
  <w:style w:type="character" w:styleId="PageNumber">
    <w:name w:val="page number"/>
    <w:basedOn w:val="DefaultParagraphFont"/>
    <w:rsid w:val="00003CC2"/>
    <w:rPr>
      <w:rFonts w:ascii="Arial" w:hAnsi="Arial"/>
      <w:sz w:val="18"/>
    </w:rPr>
  </w:style>
  <w:style w:type="paragraph" w:styleId="Header">
    <w:name w:val="header"/>
    <w:basedOn w:val="EYBodyText"/>
    <w:semiHidden/>
    <w:rsid w:val="00003CC2"/>
    <w:pPr>
      <w:tabs>
        <w:tab w:val="center" w:pos="4153"/>
        <w:tab w:val="right" w:pos="8306"/>
      </w:tabs>
      <w:spacing w:after="0" w:line="240" w:lineRule="exact"/>
    </w:pPr>
    <w:rPr>
      <w:sz w:val="18"/>
    </w:rPr>
  </w:style>
  <w:style w:type="character" w:styleId="Hyperlink">
    <w:name w:val="Hyperlink"/>
    <w:basedOn w:val="DefaultParagraphFont"/>
    <w:uiPriority w:val="99"/>
    <w:rsid w:val="00003CC2"/>
    <w:rPr>
      <w:color w:val="0060A0"/>
      <w:u w:val="single"/>
    </w:rPr>
  </w:style>
  <w:style w:type="paragraph" w:customStyle="1" w:styleId="EYSIGNATURE">
    <w:name w:val="EY SIGNATURE"/>
    <w:basedOn w:val="Normal"/>
    <w:semiHidden/>
    <w:rsid w:val="00003CC2"/>
    <w:pPr>
      <w:tabs>
        <w:tab w:val="left" w:pos="4680"/>
      </w:tabs>
      <w:spacing w:after="80" w:line="280" w:lineRule="atLeast"/>
    </w:pPr>
  </w:style>
  <w:style w:type="character" w:styleId="FollowedHyperlink">
    <w:name w:val="FollowedHyperlink"/>
    <w:basedOn w:val="DefaultParagraphFont"/>
    <w:rsid w:val="00003CC2"/>
    <w:rPr>
      <w:color w:val="800080"/>
      <w:u w:val="single"/>
    </w:rPr>
  </w:style>
  <w:style w:type="paragraph" w:styleId="Salutation">
    <w:name w:val="Salutation"/>
    <w:basedOn w:val="Normal"/>
    <w:next w:val="Normal"/>
    <w:semiHidden/>
    <w:rsid w:val="00003CC2"/>
    <w:pPr>
      <w:tabs>
        <w:tab w:val="left" w:pos="4680"/>
      </w:tabs>
      <w:spacing w:after="160"/>
    </w:pPr>
  </w:style>
  <w:style w:type="paragraph" w:customStyle="1" w:styleId="EYTagline">
    <w:name w:val="EY Tagline"/>
    <w:basedOn w:val="Normal"/>
    <w:next w:val="Normal"/>
    <w:rsid w:val="00003CC2"/>
    <w:pPr>
      <w:widowControl w:val="0"/>
      <w:jc w:val="both"/>
    </w:pPr>
    <w:rPr>
      <w:rFonts w:ascii="EY Tagline" w:hAnsi="EY Tagline"/>
      <w:sz w:val="92"/>
    </w:rPr>
  </w:style>
  <w:style w:type="paragraph" w:customStyle="1" w:styleId="EYCover">
    <w:name w:val="EY Cover"/>
    <w:basedOn w:val="EYBodyText"/>
    <w:rsid w:val="00003CC2"/>
  </w:style>
  <w:style w:type="paragraph" w:styleId="TOC3">
    <w:name w:val="toc 3"/>
    <w:basedOn w:val="Normal"/>
    <w:next w:val="Normal"/>
    <w:uiPriority w:val="39"/>
    <w:rsid w:val="006F0DE8"/>
    <w:pPr>
      <w:tabs>
        <w:tab w:val="left" w:pos="360"/>
        <w:tab w:val="right" w:leader="dot" w:pos="8640"/>
      </w:tabs>
      <w:spacing w:after="120" w:line="280" w:lineRule="exact"/>
      <w:ind w:left="1440" w:hanging="720"/>
    </w:pPr>
  </w:style>
  <w:style w:type="paragraph" w:customStyle="1" w:styleId="EYInstructions">
    <w:name w:val="EY Instructions"/>
    <w:basedOn w:val="Normal"/>
    <w:rsid w:val="00003CC2"/>
    <w:rPr>
      <w:bCs/>
      <w:vanish/>
      <w:color w:val="FF0000"/>
    </w:rPr>
  </w:style>
  <w:style w:type="paragraph" w:customStyle="1" w:styleId="EYFigure">
    <w:name w:val="EY Figure"/>
    <w:basedOn w:val="EYBodyText"/>
    <w:next w:val="EYBodyText"/>
    <w:rsid w:val="00003CC2"/>
    <w:pPr>
      <w:spacing w:after="180" w:line="240" w:lineRule="atLeast"/>
      <w:jc w:val="center"/>
    </w:pPr>
    <w:rPr>
      <w:iCs/>
      <w:sz w:val="18"/>
    </w:rPr>
  </w:style>
  <w:style w:type="paragraph" w:customStyle="1" w:styleId="EYTableCaption">
    <w:name w:val="EY Table Caption"/>
    <w:basedOn w:val="EYBodyText"/>
    <w:rsid w:val="00003CC2"/>
    <w:pPr>
      <w:keepNext/>
      <w:keepLines/>
      <w:spacing w:before="120" w:after="60" w:line="240" w:lineRule="exact"/>
    </w:pPr>
    <w:rPr>
      <w:i/>
      <w:iCs/>
      <w:sz w:val="18"/>
    </w:rPr>
  </w:style>
  <w:style w:type="paragraph" w:customStyle="1" w:styleId="EYLeader">
    <w:name w:val="EY Leader"/>
    <w:basedOn w:val="Heading2"/>
    <w:semiHidden/>
    <w:rsid w:val="00003CC2"/>
    <w:pPr>
      <w:widowControl w:val="0"/>
      <w:overflowPunct w:val="0"/>
      <w:autoSpaceDE w:val="0"/>
      <w:autoSpaceDN w:val="0"/>
      <w:adjustRightInd w:val="0"/>
      <w:spacing w:after="0" w:line="240" w:lineRule="auto"/>
      <w:ind w:left="144"/>
      <w:textAlignment w:val="baseline"/>
    </w:pPr>
    <w:rPr>
      <w:rFonts w:ascii="Times New Roman" w:hAnsi="Times New Roman" w:cs="Times New Roman"/>
      <w:b/>
      <w:bCs/>
      <w:color w:val="auto"/>
      <w:sz w:val="28"/>
      <w:szCs w:val="20"/>
    </w:rPr>
  </w:style>
  <w:style w:type="paragraph" w:customStyle="1" w:styleId="EYCopyright">
    <w:name w:val="EY Copyright"/>
    <w:basedOn w:val="Normal"/>
    <w:rsid w:val="00003CC2"/>
    <w:pPr>
      <w:widowControl w:val="0"/>
      <w:spacing w:after="120" w:line="240" w:lineRule="exact"/>
    </w:pPr>
    <w:rPr>
      <w:rFonts w:ascii="Arial" w:hAnsi="Arial"/>
      <w:iCs/>
      <w:color w:val="000000"/>
      <w:sz w:val="18"/>
    </w:rPr>
  </w:style>
  <w:style w:type="paragraph" w:customStyle="1" w:styleId="EYCoverSubtitle">
    <w:name w:val="EY Cover Subtitle"/>
    <w:basedOn w:val="EYBodyText"/>
    <w:rsid w:val="00003CC2"/>
    <w:pPr>
      <w:widowControl w:val="0"/>
      <w:spacing w:after="0" w:line="470" w:lineRule="exact"/>
    </w:pPr>
    <w:rPr>
      <w:bCs w:val="0"/>
      <w:color w:val="000000"/>
      <w:spacing w:val="-4"/>
      <w:kern w:val="32"/>
      <w:sz w:val="36"/>
    </w:rPr>
  </w:style>
  <w:style w:type="paragraph" w:styleId="PlainText">
    <w:name w:val="Plain Text"/>
    <w:basedOn w:val="Normal"/>
    <w:rsid w:val="00003CC2"/>
    <w:pPr>
      <w:overflowPunct/>
      <w:autoSpaceDE/>
      <w:autoSpaceDN/>
      <w:adjustRightInd/>
      <w:textAlignment w:val="auto"/>
    </w:pPr>
    <w:rPr>
      <w:rFonts w:ascii="Courier New" w:hAnsi="Courier New" w:cs="Courier New"/>
    </w:rPr>
  </w:style>
  <w:style w:type="paragraph" w:customStyle="1" w:styleId="EYHeading1">
    <w:name w:val="EY Heading 1"/>
    <w:basedOn w:val="Heading1"/>
    <w:next w:val="EYBodyText"/>
    <w:link w:val="EYHeading1CharChar"/>
    <w:rsid w:val="00CB48CA"/>
    <w:pPr>
      <w:keepNext/>
      <w:ind w:left="522"/>
    </w:pPr>
    <w:rPr>
      <w:b w:val="0"/>
      <w:sz w:val="44"/>
    </w:rPr>
  </w:style>
  <w:style w:type="paragraph" w:customStyle="1" w:styleId="EYHeading2">
    <w:name w:val="EY Heading 2"/>
    <w:basedOn w:val="EYHeading1"/>
    <w:next w:val="EYBodyText"/>
    <w:link w:val="EYHeading2Char"/>
    <w:rsid w:val="008C1BC4"/>
    <w:pPr>
      <w:pageBreakBefore w:val="0"/>
      <w:spacing w:before="470" w:after="235" w:line="470" w:lineRule="exact"/>
    </w:pPr>
    <w:rPr>
      <w:sz w:val="32"/>
    </w:rPr>
  </w:style>
  <w:style w:type="paragraph" w:customStyle="1" w:styleId="EYBodyText">
    <w:name w:val="EY Body Text"/>
    <w:basedOn w:val="Normal"/>
    <w:link w:val="EYBodyTextChar"/>
    <w:rsid w:val="00F21874"/>
    <w:pPr>
      <w:spacing w:after="140" w:line="280" w:lineRule="exact"/>
    </w:pPr>
    <w:rPr>
      <w:rFonts w:eastAsia="MS Mincho" w:cs="Arial"/>
      <w:bCs/>
    </w:rPr>
  </w:style>
  <w:style w:type="paragraph" w:customStyle="1" w:styleId="EYBulletTextLevel1">
    <w:name w:val="EY Bullet Text Level 1"/>
    <w:basedOn w:val="EYBodyText"/>
    <w:link w:val="EYBulletTextLevel1Char"/>
    <w:uiPriority w:val="99"/>
    <w:rsid w:val="00003CC2"/>
    <w:pPr>
      <w:numPr>
        <w:numId w:val="12"/>
      </w:numPr>
    </w:pPr>
    <w:rPr>
      <w:bCs w:val="0"/>
      <w:noProof/>
    </w:rPr>
  </w:style>
  <w:style w:type="paragraph" w:customStyle="1" w:styleId="EYResumeNameTitle">
    <w:name w:val="EY Resume Name/Title"/>
    <w:basedOn w:val="Normal"/>
    <w:semiHidden/>
    <w:rsid w:val="00003CC2"/>
    <w:pPr>
      <w:spacing w:after="120" w:line="280" w:lineRule="exact"/>
    </w:pPr>
    <w:rPr>
      <w:rFonts w:ascii="EY Gothic Cond Demi" w:hAnsi="EY Gothic Cond Demi" w:cs="Arial"/>
      <w:bCs/>
      <w:color w:val="4367C5"/>
      <w:sz w:val="28"/>
    </w:rPr>
  </w:style>
  <w:style w:type="paragraph" w:customStyle="1" w:styleId="EYFootnote">
    <w:name w:val="EY Footnote"/>
    <w:basedOn w:val="Normal"/>
    <w:rsid w:val="00003CC2"/>
    <w:rPr>
      <w:rFonts w:ascii="Arial" w:hAnsi="Arial"/>
      <w:iCs/>
      <w:sz w:val="18"/>
    </w:rPr>
  </w:style>
  <w:style w:type="paragraph" w:styleId="BodyText">
    <w:name w:val="Body Text"/>
    <w:basedOn w:val="Normal"/>
    <w:link w:val="BodyTextChar"/>
    <w:rsid w:val="00003CC2"/>
    <w:pPr>
      <w:spacing w:after="140" w:line="280" w:lineRule="exact"/>
    </w:pPr>
    <w:rPr>
      <w:rFonts w:ascii="Arial" w:hAnsi="Arial"/>
    </w:rPr>
  </w:style>
  <w:style w:type="paragraph" w:customStyle="1" w:styleId="EYTableHeadings">
    <w:name w:val="EY Table Headings"/>
    <w:basedOn w:val="EYTableText"/>
    <w:rsid w:val="00003CC2"/>
    <w:pPr>
      <w:keepNext/>
      <w:keepLines/>
      <w:spacing w:before="120" w:line="280" w:lineRule="exact"/>
    </w:pPr>
    <w:rPr>
      <w:rFonts w:ascii="Arial Bold" w:hAnsi="Arial Bold"/>
      <w:b/>
      <w:bCs/>
      <w:color w:val="000000"/>
      <w:sz w:val="22"/>
    </w:rPr>
  </w:style>
  <w:style w:type="paragraph" w:customStyle="1" w:styleId="EYTableSubhead">
    <w:name w:val="EY Table Subhead"/>
    <w:basedOn w:val="EYTableText"/>
    <w:rsid w:val="00003CC2"/>
    <w:pPr>
      <w:numPr>
        <w:ilvl w:val="12"/>
      </w:numPr>
      <w:spacing w:after="80"/>
      <w:ind w:right="115"/>
    </w:pPr>
    <w:rPr>
      <w:b/>
    </w:rPr>
  </w:style>
  <w:style w:type="paragraph" w:customStyle="1" w:styleId="EYTableText">
    <w:name w:val="EY Table Text"/>
    <w:basedOn w:val="EYBodyText"/>
    <w:link w:val="EYTableTextChar"/>
    <w:rsid w:val="00003CC2"/>
    <w:pPr>
      <w:spacing w:before="80" w:after="40" w:line="240" w:lineRule="exact"/>
    </w:pPr>
    <w:rPr>
      <w:bCs w:val="0"/>
      <w:sz w:val="18"/>
    </w:rPr>
  </w:style>
  <w:style w:type="paragraph" w:customStyle="1" w:styleId="EYTableBullet">
    <w:name w:val="EY Table Bullet"/>
    <w:basedOn w:val="EYBodyText"/>
    <w:rsid w:val="00003CC2"/>
    <w:pPr>
      <w:numPr>
        <w:numId w:val="6"/>
      </w:numPr>
      <w:spacing w:before="80" w:after="80" w:line="240" w:lineRule="exact"/>
    </w:pPr>
    <w:rPr>
      <w:sz w:val="18"/>
    </w:rPr>
  </w:style>
  <w:style w:type="paragraph" w:customStyle="1" w:styleId="EYHeading3EYBodySubhead">
    <w:name w:val="EY Heading 3 (EY Body Subhead)"/>
    <w:basedOn w:val="EYHeading1"/>
    <w:next w:val="EYBodyText"/>
    <w:rsid w:val="00CB48CA"/>
    <w:pPr>
      <w:pageBreakBefore w:val="0"/>
      <w:spacing w:before="155" w:after="155" w:line="310" w:lineRule="exact"/>
      <w:outlineLvl w:val="9"/>
    </w:pPr>
    <w:rPr>
      <w:rFonts w:eastAsia="MS Mincho"/>
      <w:bCs/>
      <w:iCs/>
      <w:sz w:val="24"/>
    </w:rPr>
  </w:style>
  <w:style w:type="paragraph" w:customStyle="1" w:styleId="EYTOCHeading">
    <w:name w:val="EY TOC Heading"/>
    <w:basedOn w:val="EYHeading1"/>
    <w:rsid w:val="00003CC2"/>
    <w:pPr>
      <w:pageBreakBefore w:val="0"/>
      <w:outlineLvl w:val="9"/>
    </w:pPr>
  </w:style>
  <w:style w:type="paragraph" w:customStyle="1" w:styleId="EYCoverStyle">
    <w:name w:val="EY Cover Style"/>
    <w:basedOn w:val="EYBodyTextEYGray"/>
    <w:rsid w:val="00003CC2"/>
    <w:pPr>
      <w:spacing w:after="275" w:line="550" w:lineRule="exact"/>
    </w:pPr>
    <w:rPr>
      <w:spacing w:val="-4"/>
      <w:kern w:val="32"/>
      <w:sz w:val="48"/>
    </w:rPr>
  </w:style>
  <w:style w:type="paragraph" w:customStyle="1" w:styleId="EYNumberedList">
    <w:name w:val="EY Numbered List"/>
    <w:basedOn w:val="EYBodyText"/>
    <w:rsid w:val="00003CC2"/>
    <w:pPr>
      <w:numPr>
        <w:numId w:val="5"/>
      </w:numPr>
    </w:pPr>
  </w:style>
  <w:style w:type="paragraph" w:customStyle="1" w:styleId="EYResumeText">
    <w:name w:val="EY Resume Text"/>
    <w:basedOn w:val="Normal"/>
    <w:semiHidden/>
    <w:rsid w:val="00003CC2"/>
    <w:pPr>
      <w:spacing w:after="480" w:line="280" w:lineRule="exact"/>
    </w:pPr>
    <w:rPr>
      <w:rFonts w:eastAsia="MS Mincho" w:cs="Arial"/>
      <w:bCs/>
    </w:rPr>
  </w:style>
  <w:style w:type="paragraph" w:customStyle="1" w:styleId="EYHeaderleft">
    <w:name w:val="EY Header (left)"/>
    <w:basedOn w:val="EYHeader"/>
    <w:rsid w:val="00003CC2"/>
  </w:style>
  <w:style w:type="character" w:styleId="Emphasis">
    <w:name w:val="Emphasis"/>
    <w:basedOn w:val="EYBodyTextChar"/>
    <w:qFormat/>
    <w:rsid w:val="00AB2241"/>
    <w:rPr>
      <w:rFonts w:ascii="Trebuchet MS" w:eastAsia="MS Mincho" w:hAnsi="Trebuchet MS" w:cs="Arial"/>
      <w:bCs/>
      <w:i/>
      <w:iCs/>
      <w:lang w:val="en-US" w:eastAsia="en-US" w:bidi="ar-SA"/>
    </w:rPr>
  </w:style>
  <w:style w:type="character" w:styleId="Strong">
    <w:name w:val="Strong"/>
    <w:basedOn w:val="DefaultParagraphFont"/>
    <w:uiPriority w:val="22"/>
    <w:qFormat/>
    <w:rsid w:val="00AB2241"/>
    <w:rPr>
      <w:b/>
      <w:bCs/>
    </w:rPr>
  </w:style>
  <w:style w:type="paragraph" w:customStyle="1" w:styleId="EYFooter">
    <w:name w:val="EY Footer"/>
    <w:basedOn w:val="Footer"/>
    <w:rsid w:val="00003CC2"/>
    <w:pPr>
      <w:pBdr>
        <w:top w:val="single" w:sz="4" w:space="1" w:color="auto"/>
      </w:pBdr>
      <w:tabs>
        <w:tab w:val="clear" w:pos="4680"/>
        <w:tab w:val="clear" w:pos="9360"/>
        <w:tab w:val="right" w:pos="9000"/>
      </w:tabs>
    </w:pPr>
  </w:style>
  <w:style w:type="paragraph" w:customStyle="1" w:styleId="EYHeader">
    <w:name w:val="EY Header"/>
    <w:basedOn w:val="Header"/>
    <w:rsid w:val="00003CC2"/>
  </w:style>
  <w:style w:type="paragraph" w:customStyle="1" w:styleId="EYBulletTextLevel2">
    <w:name w:val="EY Bullet Text Level 2"/>
    <w:basedOn w:val="EYBodyText"/>
    <w:rsid w:val="00003CC2"/>
    <w:pPr>
      <w:numPr>
        <w:numId w:val="4"/>
      </w:numPr>
    </w:pPr>
  </w:style>
  <w:style w:type="paragraph" w:customStyle="1" w:styleId="EYBulletTextLevel1Indent">
    <w:name w:val="EY Bullet Text Level 1 Indent"/>
    <w:basedOn w:val="EYBulletTextLevel1"/>
    <w:rsid w:val="00003CC2"/>
    <w:pPr>
      <w:numPr>
        <w:numId w:val="0"/>
      </w:numPr>
      <w:ind w:left="720"/>
    </w:pPr>
  </w:style>
  <w:style w:type="paragraph" w:styleId="ListNumber">
    <w:name w:val="List Number"/>
    <w:basedOn w:val="Normal"/>
    <w:semiHidden/>
    <w:rsid w:val="00003CC2"/>
    <w:pPr>
      <w:numPr>
        <w:numId w:val="2"/>
      </w:numPr>
      <w:spacing w:after="120" w:line="280" w:lineRule="exact"/>
    </w:pPr>
  </w:style>
  <w:style w:type="paragraph" w:styleId="ListBullet">
    <w:name w:val="List Bullet"/>
    <w:basedOn w:val="Normal"/>
    <w:link w:val="ListBulletChar"/>
    <w:semiHidden/>
    <w:rsid w:val="00003CC2"/>
    <w:pPr>
      <w:numPr>
        <w:numId w:val="1"/>
      </w:numPr>
    </w:pPr>
  </w:style>
  <w:style w:type="paragraph" w:styleId="ListBullet2">
    <w:name w:val="List Bullet 2"/>
    <w:basedOn w:val="Normal"/>
    <w:semiHidden/>
    <w:rsid w:val="00003CC2"/>
    <w:pPr>
      <w:numPr>
        <w:numId w:val="3"/>
      </w:numPr>
    </w:pPr>
  </w:style>
  <w:style w:type="paragraph" w:customStyle="1" w:styleId="EYTOC1">
    <w:name w:val="EY TOC 1"/>
    <w:basedOn w:val="TOC1"/>
    <w:rsid w:val="00003CC2"/>
    <w:pPr>
      <w:spacing w:after="155"/>
    </w:pPr>
  </w:style>
  <w:style w:type="paragraph" w:customStyle="1" w:styleId="EYTOC2">
    <w:name w:val="EY TOC 2"/>
    <w:basedOn w:val="TOC2"/>
    <w:rsid w:val="00003CC2"/>
    <w:pPr>
      <w:spacing w:line="310" w:lineRule="exact"/>
    </w:pPr>
  </w:style>
  <w:style w:type="paragraph" w:customStyle="1" w:styleId="EYHeading1nobreak">
    <w:name w:val="EY Heading 1 (no break)"/>
    <w:basedOn w:val="EYHeading1"/>
    <w:rsid w:val="00003CC2"/>
    <w:pPr>
      <w:pageBreakBefore w:val="0"/>
    </w:pPr>
  </w:style>
  <w:style w:type="paragraph" w:customStyle="1" w:styleId="EYComment">
    <w:name w:val="EY Comment"/>
    <w:basedOn w:val="EYBodyText"/>
    <w:rsid w:val="00003CC2"/>
    <w:rPr>
      <w:b/>
      <w:i/>
      <w:color w:val="D60093"/>
    </w:rPr>
  </w:style>
  <w:style w:type="paragraph" w:customStyle="1" w:styleId="EYNote">
    <w:name w:val="EY Note"/>
    <w:basedOn w:val="EYBodyText"/>
    <w:rsid w:val="00003CC2"/>
    <w:pPr>
      <w:ind w:left="1440" w:right="720" w:hanging="720"/>
    </w:pPr>
  </w:style>
  <w:style w:type="paragraph" w:customStyle="1" w:styleId="EYListLevel1Indent">
    <w:name w:val="EY List Level 1 Indent"/>
    <w:basedOn w:val="EYBulletTextLevel1"/>
    <w:rsid w:val="00003CC2"/>
    <w:pPr>
      <w:numPr>
        <w:numId w:val="0"/>
      </w:numPr>
      <w:ind w:left="720"/>
    </w:pPr>
  </w:style>
  <w:style w:type="paragraph" w:customStyle="1" w:styleId="EYGlossaryTerm">
    <w:name w:val="EY Glossary Term"/>
    <w:basedOn w:val="EYNote"/>
    <w:rsid w:val="00003CC2"/>
    <w:pPr>
      <w:keepNext/>
      <w:keepLines/>
      <w:spacing w:after="60"/>
      <w:ind w:left="720" w:right="2880"/>
    </w:pPr>
    <w:rPr>
      <w:rFonts w:ascii="Arial Bold" w:hAnsi="Arial Bold"/>
      <w:b/>
      <w:color w:val="646464"/>
    </w:rPr>
  </w:style>
  <w:style w:type="paragraph" w:customStyle="1" w:styleId="EYGlossaryDefinition">
    <w:name w:val="EY Glossary Definition"/>
    <w:basedOn w:val="EYGlossaryTerm"/>
    <w:next w:val="EYBodyText"/>
    <w:rsid w:val="00003CC2"/>
    <w:pPr>
      <w:keepNext w:val="0"/>
      <w:spacing w:after="120"/>
      <w:ind w:right="0" w:firstLine="0"/>
    </w:pPr>
    <w:rPr>
      <w:rFonts w:ascii="Arial" w:hAnsi="Arial"/>
      <w:b w:val="0"/>
      <w:color w:val="auto"/>
    </w:rPr>
  </w:style>
  <w:style w:type="table" w:styleId="TableProfessional">
    <w:name w:val="Table Professional"/>
    <w:basedOn w:val="TableNormal"/>
    <w:semiHidden/>
    <w:rsid w:val="00003CC2"/>
    <w:pPr>
      <w:overflowPunct w:val="0"/>
      <w:autoSpaceDE w:val="0"/>
      <w:autoSpaceDN w:val="0"/>
      <w:adjustRightInd w:val="0"/>
      <w:textAlignment w:val="baseline"/>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customStyle="1" w:styleId="EYTableStyle">
    <w:name w:val="EY Table Style"/>
    <w:basedOn w:val="TableProfessional"/>
    <w:rsid w:val="00003CC2"/>
    <w:rPr>
      <w:rFonts w:ascii="Arial" w:hAnsi="Arial"/>
      <w:sz w:val="18"/>
    </w:rPr>
    <w:tblPr>
      <w:tblInd w:w="96" w:type="dxa"/>
      <w:tblBorders>
        <w:top w:val="single" w:sz="6" w:space="0" w:color="646464"/>
        <w:left w:val="single" w:sz="6" w:space="0" w:color="646464"/>
        <w:bottom w:val="single" w:sz="6" w:space="0" w:color="646464"/>
        <w:right w:val="single" w:sz="6" w:space="0" w:color="646464"/>
        <w:insideH w:val="single" w:sz="6" w:space="0" w:color="646464"/>
        <w:insideV w:val="single" w:sz="6" w:space="0" w:color="646464"/>
      </w:tblBorders>
      <w:tblCellMar>
        <w:top w:w="96" w:type="dxa"/>
        <w:left w:w="96" w:type="dxa"/>
        <w:bottom w:w="96" w:type="dxa"/>
        <w:right w:w="96" w:type="dxa"/>
      </w:tblCellMar>
    </w:tblPr>
    <w:tcPr>
      <w:shd w:val="clear" w:color="auto" w:fill="auto"/>
    </w:tcPr>
    <w:tblStylePr w:type="firstRow">
      <w:pPr>
        <w:jc w:val="left"/>
      </w:pPr>
      <w:rPr>
        <w:rFonts w:ascii="Arial" w:hAnsi="Arial"/>
        <w:b/>
        <w:bCs/>
        <w:color w:val="000000"/>
        <w:sz w:val="22"/>
      </w:rPr>
      <w:tblPr/>
      <w:tcPr>
        <w:tcBorders>
          <w:top w:val="single" w:sz="6" w:space="0" w:color="646464"/>
          <w:left w:val="single" w:sz="6" w:space="0" w:color="646464"/>
          <w:bottom w:val="single" w:sz="6" w:space="0" w:color="646464"/>
          <w:right w:val="single" w:sz="6" w:space="0" w:color="646464"/>
          <w:insideH w:val="single" w:sz="6" w:space="0" w:color="646464"/>
          <w:insideV w:val="single" w:sz="6" w:space="0" w:color="646464"/>
          <w:tl2br w:val="nil"/>
          <w:tr2bl w:val="nil"/>
        </w:tcBorders>
        <w:shd w:val="clear" w:color="auto" w:fill="CCCCCC"/>
      </w:tcPr>
    </w:tblStylePr>
  </w:style>
  <w:style w:type="table" w:customStyle="1" w:styleId="EYTableGrid">
    <w:name w:val="EY Table Grid"/>
    <w:basedOn w:val="TableGrid"/>
    <w:rsid w:val="00003CC2"/>
    <w:rPr>
      <w:rFonts w:ascii="Arial" w:hAnsi="Arial"/>
      <w:sz w:val="18"/>
    </w:rPr>
    <w:tblPr>
      <w:tblInd w:w="96" w:type="dxa"/>
      <w:tblCellMar>
        <w:top w:w="24" w:type="dxa"/>
        <w:left w:w="96" w:type="dxa"/>
        <w:bottom w:w="24" w:type="dxa"/>
        <w:right w:w="96" w:type="dxa"/>
      </w:tblCellMar>
    </w:tblPr>
  </w:style>
  <w:style w:type="paragraph" w:customStyle="1" w:styleId="EYFigureCaption">
    <w:name w:val="EY Figure Caption"/>
    <w:basedOn w:val="EYBodyText"/>
    <w:next w:val="EYBodyText"/>
    <w:rsid w:val="00003CC2"/>
    <w:pPr>
      <w:spacing w:after="180" w:line="240" w:lineRule="exact"/>
      <w:jc w:val="center"/>
    </w:pPr>
    <w:rPr>
      <w:i/>
      <w:sz w:val="18"/>
      <w:szCs w:val="18"/>
    </w:rPr>
  </w:style>
  <w:style w:type="paragraph" w:styleId="Quote">
    <w:name w:val="Quote"/>
    <w:basedOn w:val="EYBodyTextEYGray"/>
    <w:link w:val="QuoteChar"/>
    <w:qFormat/>
    <w:rsid w:val="00AB2241"/>
    <w:pPr>
      <w:spacing w:after="180" w:line="360" w:lineRule="exact"/>
    </w:pPr>
    <w:rPr>
      <w:spacing w:val="-4"/>
      <w:sz w:val="28"/>
    </w:rPr>
  </w:style>
  <w:style w:type="paragraph" w:customStyle="1" w:styleId="EYBodyTextEYGray">
    <w:name w:val="EY Body Text (EY Gray)"/>
    <w:basedOn w:val="EYBodyText"/>
    <w:link w:val="EYBodyTextEYGrayChar"/>
    <w:rsid w:val="00003CC2"/>
    <w:rPr>
      <w:color w:val="646464"/>
    </w:rPr>
  </w:style>
  <w:style w:type="character" w:customStyle="1" w:styleId="EYBodyTextChar">
    <w:name w:val="EY Body Text Char"/>
    <w:basedOn w:val="DefaultParagraphFont"/>
    <w:link w:val="EYBodyText"/>
    <w:rsid w:val="00F21874"/>
    <w:rPr>
      <w:rFonts w:ascii="Trebuchet MS" w:eastAsia="MS Mincho" w:hAnsi="Trebuchet MS" w:cs="Arial"/>
      <w:bCs/>
      <w:lang w:val="en-US" w:eastAsia="en-US" w:bidi="ar-SA"/>
    </w:rPr>
  </w:style>
  <w:style w:type="character" w:customStyle="1" w:styleId="EYBodyTextEYGrayChar">
    <w:name w:val="EY Body Text (EY Gray) Char"/>
    <w:basedOn w:val="EYBodyTextChar"/>
    <w:link w:val="EYBodyTextEYGray"/>
    <w:rsid w:val="00003CC2"/>
    <w:rPr>
      <w:rFonts w:ascii="Trebuchet MS" w:eastAsia="MS Mincho" w:hAnsi="Trebuchet MS" w:cs="Arial"/>
      <w:bCs/>
      <w:color w:val="646464"/>
      <w:lang w:val="en-US" w:eastAsia="en-US" w:bidi="ar-SA"/>
    </w:rPr>
  </w:style>
  <w:style w:type="paragraph" w:customStyle="1" w:styleId="Quote-Author">
    <w:name w:val="Quote - Author"/>
    <w:basedOn w:val="EYBodyTextEYGray"/>
    <w:link w:val="Quote-AuthorChar"/>
    <w:semiHidden/>
    <w:rsid w:val="00003CC2"/>
    <w:pPr>
      <w:spacing w:after="0" w:line="240" w:lineRule="exact"/>
    </w:pPr>
    <w:rPr>
      <w:sz w:val="18"/>
    </w:rPr>
  </w:style>
  <w:style w:type="character" w:customStyle="1" w:styleId="Quote-AuthorChar">
    <w:name w:val="Quote - Author Char"/>
    <w:basedOn w:val="EYBodyTextEYGrayChar"/>
    <w:link w:val="Quote-Author"/>
    <w:rsid w:val="00003CC2"/>
    <w:rPr>
      <w:rFonts w:ascii="Trebuchet MS" w:eastAsia="MS Mincho" w:hAnsi="Trebuchet MS" w:cs="Arial"/>
      <w:bCs/>
      <w:color w:val="646464"/>
      <w:sz w:val="18"/>
      <w:lang w:val="en-US" w:eastAsia="en-US" w:bidi="ar-SA"/>
    </w:rPr>
  </w:style>
  <w:style w:type="paragraph" w:customStyle="1" w:styleId="EYHeaderright">
    <w:name w:val="EY Header (right)"/>
    <w:basedOn w:val="EYHeader"/>
    <w:rsid w:val="00003CC2"/>
    <w:pPr>
      <w:jc w:val="right"/>
    </w:pPr>
  </w:style>
  <w:style w:type="paragraph" w:customStyle="1" w:styleId="EYTableBulletLevel2">
    <w:name w:val="EY Table Bullet Level 2"/>
    <w:basedOn w:val="EYTableBullet"/>
    <w:rsid w:val="00003CC2"/>
    <w:pPr>
      <w:ind w:left="576"/>
    </w:pPr>
  </w:style>
  <w:style w:type="paragraph" w:styleId="Caption">
    <w:name w:val="caption"/>
    <w:basedOn w:val="Normal"/>
    <w:next w:val="Normal"/>
    <w:qFormat/>
    <w:rsid w:val="00AB2241"/>
    <w:rPr>
      <w:b/>
      <w:bCs/>
    </w:rPr>
  </w:style>
  <w:style w:type="paragraph" w:customStyle="1" w:styleId="ProcedureText">
    <w:name w:val="Procedure Text"/>
    <w:basedOn w:val="Normal"/>
    <w:rsid w:val="00003CC2"/>
    <w:pPr>
      <w:overflowPunct/>
      <w:autoSpaceDE/>
      <w:autoSpaceDN/>
      <w:adjustRightInd/>
      <w:spacing w:before="60" w:after="60"/>
      <w:textAlignment w:val="auto"/>
    </w:pPr>
    <w:rPr>
      <w:rFonts w:ascii="Arial" w:hAnsi="Arial" w:cs="Arial"/>
      <w:sz w:val="18"/>
      <w:szCs w:val="18"/>
    </w:rPr>
  </w:style>
  <w:style w:type="paragraph" w:customStyle="1" w:styleId="DeletableInstructions">
    <w:name w:val="Deletable Instructions"/>
    <w:basedOn w:val="EYBodyText"/>
    <w:rsid w:val="00003CC2"/>
    <w:rPr>
      <w:i/>
      <w:color w:val="0000FF"/>
    </w:rPr>
  </w:style>
  <w:style w:type="paragraph" w:styleId="BalloonText">
    <w:name w:val="Balloon Text"/>
    <w:basedOn w:val="Normal"/>
    <w:semiHidden/>
    <w:rsid w:val="00003CC2"/>
    <w:rPr>
      <w:rFonts w:ascii="Tahoma" w:hAnsi="Tahoma" w:cs="Tahoma"/>
      <w:sz w:val="16"/>
      <w:szCs w:val="16"/>
    </w:rPr>
  </w:style>
  <w:style w:type="paragraph" w:customStyle="1" w:styleId="ProcNumbers">
    <w:name w:val="ProcNumbers"/>
    <w:rsid w:val="00003CC2"/>
    <w:pPr>
      <w:numPr>
        <w:numId w:val="7"/>
      </w:numPr>
      <w:spacing w:before="60"/>
      <w:jc w:val="right"/>
    </w:pPr>
    <w:rPr>
      <w:szCs w:val="24"/>
    </w:rPr>
  </w:style>
  <w:style w:type="paragraph" w:customStyle="1" w:styleId="TableText">
    <w:name w:val="Table Text"/>
    <w:rsid w:val="00003CC2"/>
    <w:pPr>
      <w:spacing w:after="120" w:line="220" w:lineRule="exact"/>
    </w:pPr>
    <w:rPr>
      <w:sz w:val="18"/>
      <w:szCs w:val="24"/>
    </w:rPr>
  </w:style>
  <w:style w:type="paragraph" w:styleId="ListBullet3">
    <w:name w:val="List Bullet 3"/>
    <w:basedOn w:val="Normal"/>
    <w:rsid w:val="00003CC2"/>
    <w:pPr>
      <w:tabs>
        <w:tab w:val="num" w:pos="4046"/>
      </w:tabs>
      <w:overflowPunct/>
      <w:autoSpaceDE/>
      <w:autoSpaceDN/>
      <w:adjustRightInd/>
      <w:spacing w:after="120"/>
      <w:ind w:left="4046" w:hanging="360"/>
      <w:textAlignment w:val="auto"/>
    </w:pPr>
    <w:rPr>
      <w:szCs w:val="24"/>
    </w:rPr>
  </w:style>
  <w:style w:type="paragraph" w:styleId="ListBullet4">
    <w:name w:val="List Bullet 4"/>
    <w:basedOn w:val="Normal"/>
    <w:rsid w:val="00003CC2"/>
    <w:pPr>
      <w:tabs>
        <w:tab w:val="num" w:pos="4406"/>
      </w:tabs>
      <w:overflowPunct/>
      <w:autoSpaceDE/>
      <w:autoSpaceDN/>
      <w:adjustRightInd/>
      <w:spacing w:after="120"/>
      <w:ind w:left="4406" w:hanging="360"/>
      <w:textAlignment w:val="auto"/>
    </w:pPr>
    <w:rPr>
      <w:szCs w:val="24"/>
    </w:rPr>
  </w:style>
  <w:style w:type="paragraph" w:styleId="ListBullet5">
    <w:name w:val="List Bullet 5"/>
    <w:basedOn w:val="Normal"/>
    <w:rsid w:val="00003CC2"/>
    <w:pPr>
      <w:tabs>
        <w:tab w:val="num" w:pos="4766"/>
      </w:tabs>
      <w:overflowPunct/>
      <w:autoSpaceDE/>
      <w:autoSpaceDN/>
      <w:adjustRightInd/>
      <w:spacing w:after="120"/>
      <w:ind w:left="4766" w:hanging="360"/>
      <w:textAlignment w:val="auto"/>
    </w:pPr>
    <w:rPr>
      <w:szCs w:val="24"/>
    </w:rPr>
  </w:style>
  <w:style w:type="character" w:customStyle="1" w:styleId="ListBulletChar">
    <w:name w:val="List Bullet Char"/>
    <w:basedOn w:val="DefaultParagraphFont"/>
    <w:link w:val="ListBullet"/>
    <w:semiHidden/>
    <w:rsid w:val="00003CC2"/>
    <w:rPr>
      <w:rFonts w:ascii="EYInterstate" w:hAnsi="EYInterstate"/>
    </w:rPr>
  </w:style>
  <w:style w:type="paragraph" w:styleId="TOC8">
    <w:name w:val="toc 8"/>
    <w:basedOn w:val="Normal"/>
    <w:next w:val="Normal"/>
    <w:autoRedefine/>
    <w:uiPriority w:val="39"/>
    <w:rsid w:val="00003CC2"/>
    <w:pPr>
      <w:ind w:left="1540"/>
    </w:pPr>
  </w:style>
  <w:style w:type="paragraph" w:customStyle="1" w:styleId="TableBullet">
    <w:name w:val="Table Bullet"/>
    <w:rsid w:val="00003CC2"/>
    <w:pPr>
      <w:numPr>
        <w:numId w:val="8"/>
      </w:numPr>
      <w:tabs>
        <w:tab w:val="clear" w:pos="360"/>
        <w:tab w:val="num" w:pos="273"/>
      </w:tabs>
      <w:spacing w:after="120" w:line="220" w:lineRule="exact"/>
      <w:ind w:left="273" w:hanging="267"/>
    </w:pPr>
    <w:rPr>
      <w:sz w:val="18"/>
      <w:szCs w:val="24"/>
    </w:rPr>
  </w:style>
  <w:style w:type="paragraph" w:customStyle="1" w:styleId="CalloutBody">
    <w:name w:val="Callout Body"/>
    <w:rsid w:val="00003CC2"/>
    <w:pPr>
      <w:spacing w:before="120"/>
    </w:pPr>
    <w:rPr>
      <w:szCs w:val="24"/>
    </w:rPr>
  </w:style>
  <w:style w:type="paragraph" w:customStyle="1" w:styleId="Non-Topic">
    <w:name w:val="Non-Topic"/>
    <w:link w:val="Non-TopicChar"/>
    <w:rsid w:val="00003CC2"/>
    <w:pPr>
      <w:spacing w:after="360" w:line="380" w:lineRule="exact"/>
      <w:ind w:left="2966"/>
    </w:pPr>
    <w:rPr>
      <w:rFonts w:ascii="EY Gothic Comp Demi" w:hAnsi="EY Gothic Comp Demi" w:cs="Arial"/>
      <w:bCs/>
      <w:kern w:val="32"/>
      <w:sz w:val="44"/>
      <w:szCs w:val="32"/>
    </w:rPr>
  </w:style>
  <w:style w:type="character" w:customStyle="1" w:styleId="Non-TopicChar">
    <w:name w:val="Non-Topic Char"/>
    <w:basedOn w:val="DefaultParagraphFont"/>
    <w:link w:val="Non-Topic"/>
    <w:rsid w:val="00003CC2"/>
    <w:rPr>
      <w:rFonts w:ascii="EY Gothic Comp Demi" w:hAnsi="EY Gothic Comp Demi" w:cs="Arial"/>
      <w:bCs/>
      <w:kern w:val="32"/>
      <w:sz w:val="44"/>
      <w:szCs w:val="32"/>
      <w:lang w:val="en-US" w:eastAsia="en-US" w:bidi="ar-SA"/>
    </w:rPr>
  </w:style>
  <w:style w:type="paragraph" w:customStyle="1" w:styleId="Instructions">
    <w:name w:val="Instructions"/>
    <w:basedOn w:val="EYBodyText"/>
    <w:rsid w:val="00003CC2"/>
    <w:rPr>
      <w:i/>
      <w:color w:val="0000FF"/>
    </w:rPr>
  </w:style>
  <w:style w:type="paragraph" w:customStyle="1" w:styleId="Instructionsbullet">
    <w:name w:val="Instructions bullet"/>
    <w:basedOn w:val="Instructions"/>
    <w:rsid w:val="00003CC2"/>
    <w:pPr>
      <w:numPr>
        <w:numId w:val="9"/>
      </w:numPr>
    </w:pPr>
  </w:style>
  <w:style w:type="paragraph" w:customStyle="1" w:styleId="InstructionsTable">
    <w:name w:val="Instructions Table"/>
    <w:basedOn w:val="Instructions"/>
    <w:rsid w:val="00003CC2"/>
    <w:rPr>
      <w:sz w:val="18"/>
      <w:szCs w:val="18"/>
    </w:rPr>
  </w:style>
  <w:style w:type="paragraph" w:customStyle="1" w:styleId="DeletableInstructionsTable">
    <w:name w:val="Deletable Instructions Table"/>
    <w:basedOn w:val="InstructionsTable"/>
    <w:rsid w:val="00003CC2"/>
    <w:pPr>
      <w:spacing w:before="80" w:after="40" w:line="240" w:lineRule="exact"/>
    </w:pPr>
  </w:style>
  <w:style w:type="paragraph" w:customStyle="1" w:styleId="Subheading">
    <w:name w:val="Subheading"/>
    <w:basedOn w:val="EYBodyText"/>
    <w:rsid w:val="00003CC2"/>
  </w:style>
  <w:style w:type="paragraph" w:customStyle="1" w:styleId="EYUPSubheading">
    <w:name w:val="EY UP Subheading"/>
    <w:basedOn w:val="EYBodyText"/>
    <w:next w:val="EYBodyText"/>
    <w:rsid w:val="00003CC2"/>
    <w:pPr>
      <w:keepNext/>
    </w:pPr>
    <w:rPr>
      <w:i/>
      <w:color w:val="646464"/>
    </w:rPr>
  </w:style>
  <w:style w:type="character" w:customStyle="1" w:styleId="EYTableTextChar">
    <w:name w:val="EY Table Text Char"/>
    <w:basedOn w:val="EYBodyTextChar"/>
    <w:link w:val="EYTableText"/>
    <w:rsid w:val="00003CC2"/>
    <w:rPr>
      <w:rFonts w:ascii="Trebuchet MS" w:eastAsia="MS Mincho" w:hAnsi="Trebuchet MS" w:cs="Arial"/>
      <w:bCs/>
      <w:sz w:val="18"/>
      <w:lang w:val="en-US" w:eastAsia="en-US" w:bidi="ar-SA"/>
    </w:rPr>
  </w:style>
  <w:style w:type="paragraph" w:styleId="NormalWeb">
    <w:name w:val="Normal (Web)"/>
    <w:basedOn w:val="Normal"/>
    <w:uiPriority w:val="99"/>
    <w:rsid w:val="00003CC2"/>
    <w:pPr>
      <w:overflowPunct/>
      <w:autoSpaceDE/>
      <w:autoSpaceDN/>
      <w:adjustRightInd/>
      <w:spacing w:before="100" w:beforeAutospacing="1" w:after="100" w:afterAutospacing="1"/>
      <w:textAlignment w:val="auto"/>
    </w:pPr>
    <w:rPr>
      <w:rFonts w:ascii="Arial" w:hAnsi="Arial" w:cs="Arial"/>
    </w:rPr>
  </w:style>
  <w:style w:type="paragraph" w:customStyle="1" w:styleId="Tabletext0">
    <w:name w:val="Tabletext"/>
    <w:basedOn w:val="Normal"/>
    <w:rsid w:val="00003CC2"/>
    <w:pPr>
      <w:keepLines/>
      <w:overflowPunct/>
      <w:autoSpaceDE/>
      <w:autoSpaceDN/>
      <w:adjustRightInd/>
      <w:spacing w:after="120"/>
      <w:textAlignment w:val="auto"/>
    </w:pPr>
    <w:rPr>
      <w:sz w:val="24"/>
      <w:szCs w:val="24"/>
    </w:rPr>
  </w:style>
  <w:style w:type="paragraph" w:customStyle="1" w:styleId="Bullet">
    <w:name w:val="Bullet"/>
    <w:basedOn w:val="Normal"/>
    <w:rsid w:val="00003CC2"/>
    <w:pPr>
      <w:tabs>
        <w:tab w:val="left" w:pos="720"/>
        <w:tab w:val="num" w:pos="1440"/>
      </w:tabs>
      <w:overflowPunct/>
      <w:autoSpaceDE/>
      <w:autoSpaceDN/>
      <w:adjustRightInd/>
      <w:spacing w:before="120"/>
      <w:ind w:left="720" w:right="360" w:hanging="360"/>
      <w:jc w:val="both"/>
      <w:textAlignment w:val="auto"/>
    </w:pPr>
    <w:rPr>
      <w:rFonts w:ascii="Book Antiqua" w:hAnsi="Book Antiqua"/>
      <w:sz w:val="24"/>
      <w:szCs w:val="24"/>
    </w:rPr>
  </w:style>
  <w:style w:type="paragraph" w:customStyle="1" w:styleId="ProcedureTextBullet">
    <w:name w:val="Procedure Text Bullet"/>
    <w:basedOn w:val="ProcedureText"/>
    <w:rsid w:val="00003CC2"/>
    <w:pPr>
      <w:numPr>
        <w:numId w:val="10"/>
      </w:numPr>
    </w:pPr>
  </w:style>
  <w:style w:type="paragraph" w:styleId="CommentText">
    <w:name w:val="annotation text"/>
    <w:basedOn w:val="Normal"/>
    <w:link w:val="CommentTextChar"/>
    <w:semiHidden/>
    <w:rsid w:val="00003CC2"/>
    <w:pPr>
      <w:overflowPunct/>
      <w:autoSpaceDE/>
      <w:autoSpaceDN/>
      <w:adjustRightInd/>
      <w:textAlignment w:val="auto"/>
    </w:pPr>
  </w:style>
  <w:style w:type="paragraph" w:customStyle="1" w:styleId="InfoBlue">
    <w:name w:val="InfoBlue"/>
    <w:basedOn w:val="Normal"/>
    <w:next w:val="BodyText"/>
    <w:autoRedefine/>
    <w:rsid w:val="00003CC2"/>
    <w:pPr>
      <w:overflowPunct/>
      <w:autoSpaceDE/>
      <w:autoSpaceDN/>
      <w:adjustRightInd/>
      <w:spacing w:after="120"/>
      <w:ind w:left="720"/>
      <w:textAlignment w:val="auto"/>
    </w:pPr>
    <w:rPr>
      <w:i/>
      <w:color w:val="3366FF"/>
      <w:sz w:val="24"/>
      <w:szCs w:val="24"/>
    </w:rPr>
  </w:style>
  <w:style w:type="paragraph" w:customStyle="1" w:styleId="BodyNumber">
    <w:name w:val="Body Number"/>
    <w:rsid w:val="00003CC2"/>
    <w:pPr>
      <w:numPr>
        <w:numId w:val="11"/>
      </w:numPr>
      <w:spacing w:after="120"/>
    </w:pPr>
    <w:rPr>
      <w:szCs w:val="24"/>
    </w:rPr>
  </w:style>
  <w:style w:type="paragraph" w:styleId="HTMLPreformatted">
    <w:name w:val="HTML Preformatted"/>
    <w:basedOn w:val="Normal"/>
    <w:link w:val="HTMLPreformattedChar"/>
    <w:uiPriority w:val="99"/>
    <w:rsid w:val="00003C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overflowPunct/>
      <w:autoSpaceDE/>
      <w:autoSpaceDN/>
      <w:adjustRightInd/>
      <w:textAlignment w:val="auto"/>
    </w:pPr>
    <w:rPr>
      <w:rFonts w:ascii="Courier New" w:hAnsi="Courier New" w:cs="Courier New"/>
    </w:rPr>
  </w:style>
  <w:style w:type="character" w:customStyle="1" w:styleId="Heading1Char">
    <w:name w:val="Heading 1 Char"/>
    <w:basedOn w:val="DefaultParagraphFont"/>
    <w:link w:val="Heading1"/>
    <w:rsid w:val="002209BE"/>
    <w:rPr>
      <w:rFonts w:ascii="EYInterstate" w:eastAsiaTheme="majorEastAsia" w:hAnsi="EYInterstate" w:cs="Arial"/>
      <w:b/>
      <w:color w:val="646464"/>
      <w:spacing w:val="-4"/>
      <w:kern w:val="32"/>
      <w:sz w:val="40"/>
      <w:szCs w:val="32"/>
    </w:rPr>
  </w:style>
  <w:style w:type="character" w:customStyle="1" w:styleId="EYHeading1CharChar">
    <w:name w:val="EY Heading 1 Char Char"/>
    <w:basedOn w:val="Heading1Char"/>
    <w:link w:val="EYHeading1"/>
    <w:rsid w:val="00E85950"/>
    <w:rPr>
      <w:rFonts w:ascii="EYInterstate" w:eastAsiaTheme="majorEastAsia" w:hAnsi="EYInterstate" w:cs="Arial"/>
      <w:b w:val="0"/>
      <w:color w:val="646464"/>
      <w:spacing w:val="-4"/>
      <w:kern w:val="32"/>
      <w:sz w:val="44"/>
      <w:szCs w:val="32"/>
    </w:rPr>
  </w:style>
  <w:style w:type="character" w:customStyle="1" w:styleId="EYHeading2Char">
    <w:name w:val="EY Heading 2 Char"/>
    <w:basedOn w:val="EYHeading1CharChar"/>
    <w:link w:val="EYHeading2"/>
    <w:rsid w:val="008C1BC4"/>
    <w:rPr>
      <w:rFonts w:ascii="EYInterstate" w:eastAsiaTheme="majorEastAsia" w:hAnsi="EYInterstate" w:cs="Arial"/>
      <w:b w:val="0"/>
      <w:color w:val="646464"/>
      <w:spacing w:val="-4"/>
      <w:kern w:val="32"/>
      <w:sz w:val="32"/>
      <w:szCs w:val="32"/>
    </w:rPr>
  </w:style>
  <w:style w:type="character" w:customStyle="1" w:styleId="EYBulletTextLevel1Char">
    <w:name w:val="EY Bullet Text Level 1 Char"/>
    <w:basedOn w:val="EYBodyTextChar"/>
    <w:link w:val="EYBulletTextLevel1"/>
    <w:uiPriority w:val="99"/>
    <w:rsid w:val="00003CC2"/>
    <w:rPr>
      <w:rFonts w:ascii="EYInterstate" w:eastAsia="MS Mincho" w:hAnsi="EYInterstate" w:cs="Arial"/>
      <w:bCs w:val="0"/>
      <w:noProof/>
      <w:lang w:val="en-US" w:eastAsia="en-US" w:bidi="ar-SA"/>
    </w:rPr>
  </w:style>
  <w:style w:type="character" w:styleId="CommentReference">
    <w:name w:val="annotation reference"/>
    <w:basedOn w:val="DefaultParagraphFont"/>
    <w:semiHidden/>
    <w:rsid w:val="00003CC2"/>
    <w:rPr>
      <w:sz w:val="16"/>
      <w:szCs w:val="16"/>
    </w:rPr>
  </w:style>
  <w:style w:type="paragraph" w:styleId="CommentSubject">
    <w:name w:val="annotation subject"/>
    <w:basedOn w:val="CommentText"/>
    <w:next w:val="CommentText"/>
    <w:semiHidden/>
    <w:rsid w:val="00003CC2"/>
    <w:pPr>
      <w:overflowPunct w:val="0"/>
      <w:autoSpaceDE w:val="0"/>
      <w:autoSpaceDN w:val="0"/>
      <w:adjustRightInd w:val="0"/>
      <w:textAlignment w:val="baseline"/>
    </w:pPr>
    <w:rPr>
      <w:b/>
      <w:bCs/>
    </w:rPr>
  </w:style>
  <w:style w:type="paragraph" w:customStyle="1" w:styleId="level2bullet">
    <w:name w:val="level 2 bullet"/>
    <w:basedOn w:val="Normal"/>
    <w:rsid w:val="00B25EEA"/>
    <w:pPr>
      <w:tabs>
        <w:tab w:val="left" w:pos="720"/>
        <w:tab w:val="left" w:pos="5760"/>
      </w:tabs>
      <w:overflowPunct/>
      <w:autoSpaceDE/>
      <w:autoSpaceDN/>
      <w:adjustRightInd/>
      <w:ind w:left="576" w:right="720" w:hanging="288"/>
      <w:textAlignment w:val="auto"/>
    </w:pPr>
    <w:rPr>
      <w:color w:val="000000"/>
      <w:sz w:val="24"/>
    </w:rPr>
  </w:style>
  <w:style w:type="character" w:customStyle="1" w:styleId="smalltitle1">
    <w:name w:val="smalltitle1"/>
    <w:basedOn w:val="DefaultParagraphFont"/>
    <w:rsid w:val="00A516C9"/>
    <w:rPr>
      <w:rFonts w:ascii="Arial" w:hAnsi="Arial" w:cs="Arial" w:hint="default"/>
      <w:b/>
      <w:bCs/>
      <w:i w:val="0"/>
      <w:iCs w:val="0"/>
      <w:sz w:val="20"/>
      <w:szCs w:val="20"/>
    </w:rPr>
  </w:style>
  <w:style w:type="paragraph" w:customStyle="1" w:styleId="infoblue0">
    <w:name w:val="infoblue"/>
    <w:basedOn w:val="Normal"/>
    <w:rsid w:val="00060782"/>
    <w:pPr>
      <w:overflowPunct/>
      <w:autoSpaceDE/>
      <w:autoSpaceDN/>
      <w:adjustRightInd/>
      <w:spacing w:after="120" w:line="240" w:lineRule="atLeast"/>
      <w:ind w:left="720"/>
      <w:textAlignment w:val="auto"/>
    </w:pPr>
    <w:rPr>
      <w:i/>
      <w:iCs/>
      <w:color w:val="0000FF"/>
    </w:rPr>
  </w:style>
  <w:style w:type="paragraph" w:styleId="DocumentMap">
    <w:name w:val="Document Map"/>
    <w:basedOn w:val="Normal"/>
    <w:semiHidden/>
    <w:rsid w:val="00131F8F"/>
    <w:pPr>
      <w:shd w:val="clear" w:color="auto" w:fill="000080"/>
    </w:pPr>
    <w:rPr>
      <w:rFonts w:ascii="Tahoma" w:hAnsi="Tahoma" w:cs="Tahoma"/>
    </w:rPr>
  </w:style>
  <w:style w:type="character" w:customStyle="1" w:styleId="Heading3Char">
    <w:name w:val="Heading 3 Char"/>
    <w:basedOn w:val="DefaultParagraphFont"/>
    <w:link w:val="Heading3"/>
    <w:rsid w:val="00AB2241"/>
    <w:rPr>
      <w:rFonts w:ascii="EYInterstate" w:eastAsia="MS Mincho" w:hAnsi="EYInterstate" w:cs="Arial"/>
      <w:bCs/>
      <w:iCs/>
      <w:color w:val="646464"/>
      <w:spacing w:val="-4"/>
      <w:kern w:val="32"/>
      <w:sz w:val="24"/>
      <w:szCs w:val="32"/>
    </w:rPr>
  </w:style>
  <w:style w:type="paragraph" w:styleId="ListParagraph">
    <w:name w:val="List Paragraph"/>
    <w:basedOn w:val="Normal"/>
    <w:uiPriority w:val="34"/>
    <w:qFormat/>
    <w:rsid w:val="00AB2241"/>
    <w:pPr>
      <w:ind w:left="720"/>
    </w:pPr>
  </w:style>
  <w:style w:type="character" w:customStyle="1" w:styleId="EYHeading1Char">
    <w:name w:val="EY Heading 1 Char"/>
    <w:basedOn w:val="Heading1Char"/>
    <w:rsid w:val="00D52E9D"/>
    <w:rPr>
      <w:rFonts w:ascii="Arial" w:eastAsiaTheme="majorEastAsia" w:hAnsi="Arial" w:cs="Arial"/>
      <w:b/>
      <w:color w:val="646464"/>
      <w:spacing w:val="-4"/>
      <w:kern w:val="32"/>
      <w:sz w:val="48"/>
      <w:szCs w:val="32"/>
      <w:lang w:val="en-US" w:eastAsia="en-US" w:bidi="ar-SA"/>
    </w:rPr>
  </w:style>
  <w:style w:type="paragraph" w:styleId="TOC4">
    <w:name w:val="toc 4"/>
    <w:basedOn w:val="Normal"/>
    <w:next w:val="Normal"/>
    <w:autoRedefine/>
    <w:uiPriority w:val="39"/>
    <w:rsid w:val="00872DBF"/>
    <w:pPr>
      <w:tabs>
        <w:tab w:val="left" w:pos="1800"/>
        <w:tab w:val="right" w:leader="dot" w:pos="8640"/>
      </w:tabs>
      <w:spacing w:after="100"/>
      <w:ind w:left="3240" w:hanging="2160"/>
    </w:pPr>
  </w:style>
  <w:style w:type="paragraph" w:styleId="NoSpacing">
    <w:name w:val="No Spacing"/>
    <w:uiPriority w:val="1"/>
    <w:qFormat/>
    <w:rsid w:val="00AB2241"/>
    <w:pPr>
      <w:overflowPunct w:val="0"/>
      <w:autoSpaceDE w:val="0"/>
      <w:autoSpaceDN w:val="0"/>
      <w:adjustRightInd w:val="0"/>
      <w:textAlignment w:val="baseline"/>
    </w:pPr>
    <w:rPr>
      <w:rFonts w:ascii="Trebuchet MS" w:hAnsi="Trebuchet MS"/>
    </w:rPr>
  </w:style>
  <w:style w:type="paragraph" w:styleId="TOC5">
    <w:name w:val="toc 5"/>
    <w:basedOn w:val="Normal"/>
    <w:next w:val="Normal"/>
    <w:autoRedefine/>
    <w:uiPriority w:val="39"/>
    <w:unhideWhenUsed/>
    <w:rsid w:val="000B6751"/>
    <w:pPr>
      <w:overflowPunct/>
      <w:autoSpaceDE/>
      <w:autoSpaceDN/>
      <w:adjustRightInd/>
      <w:spacing w:after="100" w:line="276" w:lineRule="auto"/>
      <w:ind w:left="880"/>
      <w:textAlignment w:val="auto"/>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0B6751"/>
    <w:pPr>
      <w:overflowPunct/>
      <w:autoSpaceDE/>
      <w:autoSpaceDN/>
      <w:adjustRightInd/>
      <w:spacing w:after="100" w:line="276" w:lineRule="auto"/>
      <w:ind w:left="1100"/>
      <w:textAlignment w:val="auto"/>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0B6751"/>
    <w:pPr>
      <w:overflowPunct/>
      <w:autoSpaceDE/>
      <w:autoSpaceDN/>
      <w:adjustRightInd/>
      <w:spacing w:after="100" w:line="276" w:lineRule="auto"/>
      <w:ind w:left="1320"/>
      <w:textAlignment w:val="auto"/>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0B6751"/>
    <w:pPr>
      <w:overflowPunct/>
      <w:autoSpaceDE/>
      <w:autoSpaceDN/>
      <w:adjustRightInd/>
      <w:spacing w:after="100" w:line="276" w:lineRule="auto"/>
      <w:ind w:left="1760"/>
      <w:textAlignment w:val="auto"/>
    </w:pPr>
    <w:rPr>
      <w:rFonts w:asciiTheme="minorHAnsi" w:eastAsiaTheme="minorEastAsia" w:hAnsiTheme="minorHAnsi" w:cstheme="minorBidi"/>
      <w:sz w:val="22"/>
      <w:szCs w:val="22"/>
    </w:rPr>
  </w:style>
  <w:style w:type="character" w:customStyle="1" w:styleId="QuoteChar">
    <w:name w:val="Quote Char"/>
    <w:basedOn w:val="DefaultParagraphFont"/>
    <w:link w:val="Quote"/>
    <w:rsid w:val="00AB2241"/>
    <w:rPr>
      <w:rFonts w:ascii="Trebuchet MS" w:eastAsia="MS Mincho" w:hAnsi="Trebuchet MS" w:cs="Arial"/>
      <w:bCs/>
      <w:color w:val="646464"/>
      <w:spacing w:val="-4"/>
      <w:sz w:val="28"/>
    </w:rPr>
  </w:style>
  <w:style w:type="paragraph" w:customStyle="1" w:styleId="Bodycopy">
    <w:name w:val="Body copy"/>
    <w:basedOn w:val="Normal"/>
    <w:rsid w:val="0099593E"/>
    <w:pPr>
      <w:suppressAutoHyphens/>
      <w:overflowPunct/>
      <w:spacing w:after="120" w:line="240" w:lineRule="atLeast"/>
      <w:textAlignment w:val="center"/>
    </w:pPr>
    <w:rPr>
      <w:rFonts w:ascii="EYInterstate Light" w:hAnsi="EYInterstate Light" w:cs="EYInterstate Light"/>
      <w:color w:val="000000"/>
      <w:spacing w:val="-4"/>
      <w:sz w:val="18"/>
      <w:szCs w:val="18"/>
    </w:rPr>
  </w:style>
  <w:style w:type="paragraph" w:customStyle="1" w:styleId="Default">
    <w:name w:val="Default"/>
    <w:rsid w:val="00412BE4"/>
    <w:pPr>
      <w:autoSpaceDE w:val="0"/>
      <w:autoSpaceDN w:val="0"/>
      <w:adjustRightInd w:val="0"/>
    </w:pPr>
    <w:rPr>
      <w:rFonts w:ascii="EYInterstate" w:hAnsi="EYInterstate" w:cs="EYInterstate"/>
      <w:color w:val="000000"/>
      <w:sz w:val="24"/>
      <w:szCs w:val="24"/>
      <w:lang w:val="en-IN"/>
    </w:rPr>
  </w:style>
  <w:style w:type="paragraph" w:customStyle="1" w:styleId="EYTabletextbold">
    <w:name w:val="EY Table text bold"/>
    <w:basedOn w:val="Normal"/>
    <w:next w:val="Normal"/>
    <w:rsid w:val="00412BE4"/>
    <w:pPr>
      <w:overflowPunct/>
      <w:autoSpaceDE/>
      <w:autoSpaceDN/>
      <w:adjustRightInd/>
      <w:spacing w:before="20" w:after="20"/>
      <w:textAlignment w:val="auto"/>
      <w:outlineLvl w:val="0"/>
    </w:pPr>
    <w:rPr>
      <w:rFonts w:ascii="EYInterstate Light" w:hAnsi="EYInterstate Light"/>
      <w:b/>
      <w:sz w:val="16"/>
      <w:szCs w:val="24"/>
      <w:lang w:val="en-GB"/>
    </w:rPr>
  </w:style>
  <w:style w:type="paragraph" w:customStyle="1" w:styleId="NumberedHeading1">
    <w:name w:val="Numbered Heading 1"/>
    <w:basedOn w:val="Heading1"/>
    <w:rsid w:val="00833F69"/>
    <w:pPr>
      <w:keepLines w:val="0"/>
      <w:pageBreakBefore w:val="0"/>
      <w:numPr>
        <w:numId w:val="0"/>
      </w:numPr>
      <w:tabs>
        <w:tab w:val="num" w:pos="252"/>
      </w:tabs>
      <w:spacing w:line="240" w:lineRule="auto"/>
      <w:ind w:left="284" w:hanging="284"/>
    </w:pPr>
    <w:rPr>
      <w:rFonts w:ascii="EYInterstate Light" w:hAnsi="EYInterstate Light"/>
      <w:b w:val="0"/>
      <w:bCs/>
      <w:color w:val="7F7E82"/>
      <w:spacing w:val="-10"/>
      <w:sz w:val="48"/>
      <w:szCs w:val="48"/>
      <w:lang w:val="en-GB"/>
    </w:rPr>
  </w:style>
  <w:style w:type="paragraph" w:customStyle="1" w:styleId="NumberedHeading3">
    <w:name w:val="Numbered Heading 3"/>
    <w:basedOn w:val="Heading3"/>
    <w:rsid w:val="00B324CA"/>
    <w:pPr>
      <w:keepLines w:val="0"/>
      <w:widowControl/>
      <w:numPr>
        <w:ilvl w:val="0"/>
        <w:numId w:val="0"/>
      </w:numPr>
      <w:tabs>
        <w:tab w:val="num" w:pos="2160"/>
      </w:tabs>
      <w:spacing w:before="240" w:after="120" w:line="240" w:lineRule="auto"/>
      <w:ind w:left="2160" w:hanging="360"/>
      <w:jc w:val="left"/>
    </w:pPr>
    <w:rPr>
      <w:rFonts w:ascii="EYInterstate Light" w:eastAsia="Times New Roman" w:hAnsi="EYInterstate Light"/>
      <w:b/>
      <w:iCs w:val="0"/>
      <w:color w:val="7F7E82"/>
      <w:spacing w:val="0"/>
      <w:kern w:val="0"/>
      <w:szCs w:val="26"/>
    </w:rPr>
  </w:style>
  <w:style w:type="paragraph" w:customStyle="1" w:styleId="EYTableNormal">
    <w:name w:val="EY Table Normal"/>
    <w:basedOn w:val="Normal"/>
    <w:autoRedefine/>
    <w:rsid w:val="006964FE"/>
    <w:pPr>
      <w:overflowPunct/>
      <w:autoSpaceDE/>
      <w:autoSpaceDN/>
      <w:adjustRightInd/>
      <w:spacing w:after="0"/>
      <w:textAlignment w:val="auto"/>
      <w:outlineLvl w:val="0"/>
    </w:pPr>
    <w:rPr>
      <w:rFonts w:ascii="EYInterstate Light" w:hAnsi="EYInterstate Light"/>
      <w:sz w:val="16"/>
      <w:szCs w:val="24"/>
      <w:lang w:val="en-GB"/>
    </w:rPr>
  </w:style>
  <w:style w:type="paragraph" w:customStyle="1" w:styleId="EYTableHeading">
    <w:name w:val="EY Table Heading"/>
    <w:basedOn w:val="Normal"/>
    <w:rsid w:val="006964FE"/>
    <w:pPr>
      <w:overflowPunct/>
      <w:autoSpaceDE/>
      <w:autoSpaceDN/>
      <w:adjustRightInd/>
      <w:spacing w:before="60" w:after="60"/>
      <w:textAlignment w:val="auto"/>
      <w:outlineLvl w:val="0"/>
    </w:pPr>
    <w:rPr>
      <w:rFonts w:ascii="EYInterstate Light" w:hAnsi="EYInterstate Light"/>
      <w:b/>
      <w:color w:val="7F7E82"/>
      <w:sz w:val="16"/>
      <w:szCs w:val="24"/>
      <w:lang w:val="en-GB"/>
    </w:rPr>
  </w:style>
  <w:style w:type="paragraph" w:customStyle="1" w:styleId="EYTableHeadingWhite">
    <w:name w:val="EY Table Heading (White)"/>
    <w:basedOn w:val="EYTableHeading"/>
    <w:rsid w:val="006964FE"/>
    <w:pPr>
      <w:outlineLvl w:val="9"/>
    </w:pPr>
    <w:rPr>
      <w:rFonts w:ascii="EYInterstate" w:hAnsi="EYInterstate"/>
      <w:bCs/>
      <w:color w:val="FFFFFF"/>
      <w:lang w:val="en-US"/>
    </w:rPr>
  </w:style>
  <w:style w:type="table" w:styleId="LightList-Accent1">
    <w:name w:val="Light List Accent 1"/>
    <w:basedOn w:val="TableNormal"/>
    <w:uiPriority w:val="61"/>
    <w:rsid w:val="00522655"/>
    <w:rPr>
      <w:rFonts w:asciiTheme="minorHAnsi" w:eastAsiaTheme="minorHAnsi" w:hAnsiTheme="minorHAnsi" w:cstheme="minorBidi"/>
      <w:sz w:val="22"/>
      <w:szCs w:val="22"/>
      <w:lang w:val="en-IN"/>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TOCHeading">
    <w:name w:val="TOC Heading"/>
    <w:basedOn w:val="Heading1"/>
    <w:next w:val="Normal"/>
    <w:uiPriority w:val="39"/>
    <w:unhideWhenUsed/>
    <w:qFormat/>
    <w:rsid w:val="00AB2241"/>
    <w:pPr>
      <w:keepNext/>
      <w:pageBreakBefore w:val="0"/>
      <w:numPr>
        <w:numId w:val="0"/>
      </w:numPr>
      <w:spacing w:before="480" w:after="0" w:line="276" w:lineRule="auto"/>
      <w:outlineLvl w:val="9"/>
    </w:pPr>
    <w:rPr>
      <w:rFonts w:asciiTheme="majorHAnsi" w:hAnsiTheme="majorHAnsi" w:cstheme="majorBidi"/>
      <w:bCs/>
      <w:color w:val="365F91" w:themeColor="accent1" w:themeShade="BF"/>
      <w:spacing w:val="0"/>
      <w:kern w:val="0"/>
      <w:sz w:val="28"/>
      <w:szCs w:val="28"/>
      <w:lang w:eastAsia="ja-JP"/>
    </w:rPr>
  </w:style>
  <w:style w:type="paragraph" w:styleId="Revision">
    <w:name w:val="Revision"/>
    <w:hidden/>
    <w:uiPriority w:val="99"/>
    <w:semiHidden/>
    <w:rsid w:val="001E2885"/>
    <w:rPr>
      <w:rFonts w:ascii="Trebuchet MS" w:hAnsi="Trebuchet MS"/>
    </w:rPr>
  </w:style>
  <w:style w:type="character" w:customStyle="1" w:styleId="CommentTextChar">
    <w:name w:val="Comment Text Char"/>
    <w:basedOn w:val="DefaultParagraphFont"/>
    <w:link w:val="CommentText"/>
    <w:semiHidden/>
    <w:rsid w:val="00540356"/>
    <w:rPr>
      <w:rFonts w:ascii="Trebuchet MS" w:hAnsi="Trebuchet MS"/>
    </w:rPr>
  </w:style>
  <w:style w:type="paragraph" w:styleId="Bibliography">
    <w:name w:val="Bibliography"/>
    <w:basedOn w:val="Normal"/>
    <w:next w:val="Normal"/>
    <w:uiPriority w:val="37"/>
    <w:semiHidden/>
    <w:unhideWhenUsed/>
    <w:rsid w:val="007D2E95"/>
  </w:style>
  <w:style w:type="paragraph" w:styleId="BlockText">
    <w:name w:val="Block Text"/>
    <w:basedOn w:val="Normal"/>
    <w:semiHidden/>
    <w:unhideWhenUsed/>
    <w:rsid w:val="007D2E95"/>
    <w:pPr>
      <w:pBdr>
        <w:top w:val="single" w:sz="2" w:space="10" w:color="4F81BD" w:themeColor="accent1" w:frame="1"/>
        <w:left w:val="single" w:sz="2" w:space="10" w:color="4F81BD" w:themeColor="accent1" w:frame="1"/>
        <w:bottom w:val="single" w:sz="2" w:space="10" w:color="4F81BD" w:themeColor="accent1" w:frame="1"/>
        <w:right w:val="single" w:sz="2" w:space="10" w:color="4F81BD" w:themeColor="accent1" w:frame="1"/>
      </w:pBdr>
      <w:ind w:left="1152" w:right="1152"/>
    </w:pPr>
    <w:rPr>
      <w:rFonts w:asciiTheme="minorHAnsi" w:eastAsiaTheme="minorEastAsia" w:hAnsiTheme="minorHAnsi" w:cstheme="minorBidi"/>
      <w:i/>
      <w:iCs/>
      <w:color w:val="4F81BD" w:themeColor="accent1"/>
    </w:rPr>
  </w:style>
  <w:style w:type="paragraph" w:styleId="BodyText2">
    <w:name w:val="Body Text 2"/>
    <w:basedOn w:val="Normal"/>
    <w:link w:val="BodyText2Char"/>
    <w:semiHidden/>
    <w:unhideWhenUsed/>
    <w:rsid w:val="007D2E95"/>
    <w:pPr>
      <w:spacing w:after="120" w:line="480" w:lineRule="auto"/>
    </w:pPr>
  </w:style>
  <w:style w:type="character" w:customStyle="1" w:styleId="BodyText2Char">
    <w:name w:val="Body Text 2 Char"/>
    <w:basedOn w:val="DefaultParagraphFont"/>
    <w:link w:val="BodyText2"/>
    <w:semiHidden/>
    <w:rsid w:val="007D2E95"/>
    <w:rPr>
      <w:rFonts w:ascii="Trebuchet MS" w:hAnsi="Trebuchet MS"/>
    </w:rPr>
  </w:style>
  <w:style w:type="paragraph" w:styleId="BodyText3">
    <w:name w:val="Body Text 3"/>
    <w:basedOn w:val="Normal"/>
    <w:link w:val="BodyText3Char"/>
    <w:semiHidden/>
    <w:unhideWhenUsed/>
    <w:rsid w:val="007D2E95"/>
    <w:pPr>
      <w:spacing w:after="120"/>
    </w:pPr>
    <w:rPr>
      <w:sz w:val="16"/>
      <w:szCs w:val="16"/>
    </w:rPr>
  </w:style>
  <w:style w:type="character" w:customStyle="1" w:styleId="BodyText3Char">
    <w:name w:val="Body Text 3 Char"/>
    <w:basedOn w:val="DefaultParagraphFont"/>
    <w:link w:val="BodyText3"/>
    <w:semiHidden/>
    <w:rsid w:val="007D2E95"/>
    <w:rPr>
      <w:rFonts w:ascii="Trebuchet MS" w:hAnsi="Trebuchet MS"/>
      <w:sz w:val="16"/>
      <w:szCs w:val="16"/>
    </w:rPr>
  </w:style>
  <w:style w:type="paragraph" w:styleId="BodyTextFirstIndent">
    <w:name w:val="Body Text First Indent"/>
    <w:basedOn w:val="BodyText"/>
    <w:link w:val="BodyTextFirstIndentChar"/>
    <w:rsid w:val="007D2E95"/>
    <w:pPr>
      <w:spacing w:after="180" w:line="240" w:lineRule="auto"/>
      <w:ind w:firstLine="360"/>
    </w:pPr>
    <w:rPr>
      <w:rFonts w:ascii="Trebuchet MS" w:hAnsi="Trebuchet MS"/>
    </w:rPr>
  </w:style>
  <w:style w:type="character" w:customStyle="1" w:styleId="BodyTextChar">
    <w:name w:val="Body Text Char"/>
    <w:basedOn w:val="DefaultParagraphFont"/>
    <w:link w:val="BodyText"/>
    <w:rsid w:val="007D2E95"/>
    <w:rPr>
      <w:rFonts w:ascii="Arial" w:hAnsi="Arial"/>
    </w:rPr>
  </w:style>
  <w:style w:type="character" w:customStyle="1" w:styleId="BodyTextFirstIndentChar">
    <w:name w:val="Body Text First Indent Char"/>
    <w:basedOn w:val="BodyTextChar"/>
    <w:link w:val="BodyTextFirstIndent"/>
    <w:rsid w:val="007D2E95"/>
    <w:rPr>
      <w:rFonts w:ascii="Trebuchet MS" w:hAnsi="Trebuchet MS"/>
    </w:rPr>
  </w:style>
  <w:style w:type="paragraph" w:styleId="BodyTextIndent">
    <w:name w:val="Body Text Indent"/>
    <w:basedOn w:val="Normal"/>
    <w:link w:val="BodyTextIndentChar"/>
    <w:semiHidden/>
    <w:unhideWhenUsed/>
    <w:rsid w:val="007D2E95"/>
    <w:pPr>
      <w:spacing w:after="120"/>
      <w:ind w:left="283"/>
    </w:pPr>
  </w:style>
  <w:style w:type="character" w:customStyle="1" w:styleId="BodyTextIndentChar">
    <w:name w:val="Body Text Indent Char"/>
    <w:basedOn w:val="DefaultParagraphFont"/>
    <w:link w:val="BodyTextIndent"/>
    <w:semiHidden/>
    <w:rsid w:val="007D2E95"/>
    <w:rPr>
      <w:rFonts w:ascii="Trebuchet MS" w:hAnsi="Trebuchet MS"/>
    </w:rPr>
  </w:style>
  <w:style w:type="paragraph" w:styleId="BodyTextFirstIndent2">
    <w:name w:val="Body Text First Indent 2"/>
    <w:basedOn w:val="BodyTextIndent"/>
    <w:link w:val="BodyTextFirstIndent2Char"/>
    <w:semiHidden/>
    <w:unhideWhenUsed/>
    <w:rsid w:val="007D2E95"/>
    <w:pPr>
      <w:spacing w:after="180"/>
      <w:ind w:left="360" w:firstLine="360"/>
    </w:pPr>
  </w:style>
  <w:style w:type="character" w:customStyle="1" w:styleId="BodyTextFirstIndent2Char">
    <w:name w:val="Body Text First Indent 2 Char"/>
    <w:basedOn w:val="BodyTextIndentChar"/>
    <w:link w:val="BodyTextFirstIndent2"/>
    <w:semiHidden/>
    <w:rsid w:val="007D2E95"/>
    <w:rPr>
      <w:rFonts w:ascii="Trebuchet MS" w:hAnsi="Trebuchet MS"/>
    </w:rPr>
  </w:style>
  <w:style w:type="paragraph" w:styleId="BodyTextIndent2">
    <w:name w:val="Body Text Indent 2"/>
    <w:basedOn w:val="Normal"/>
    <w:link w:val="BodyTextIndent2Char"/>
    <w:semiHidden/>
    <w:unhideWhenUsed/>
    <w:rsid w:val="007D2E95"/>
    <w:pPr>
      <w:spacing w:after="120" w:line="480" w:lineRule="auto"/>
      <w:ind w:left="283"/>
    </w:pPr>
  </w:style>
  <w:style w:type="character" w:customStyle="1" w:styleId="BodyTextIndent2Char">
    <w:name w:val="Body Text Indent 2 Char"/>
    <w:basedOn w:val="DefaultParagraphFont"/>
    <w:link w:val="BodyTextIndent2"/>
    <w:semiHidden/>
    <w:rsid w:val="007D2E95"/>
    <w:rPr>
      <w:rFonts w:ascii="Trebuchet MS" w:hAnsi="Trebuchet MS"/>
    </w:rPr>
  </w:style>
  <w:style w:type="paragraph" w:styleId="BodyTextIndent3">
    <w:name w:val="Body Text Indent 3"/>
    <w:basedOn w:val="Normal"/>
    <w:link w:val="BodyTextIndent3Char"/>
    <w:semiHidden/>
    <w:unhideWhenUsed/>
    <w:rsid w:val="007D2E95"/>
    <w:pPr>
      <w:spacing w:after="120"/>
      <w:ind w:left="283"/>
    </w:pPr>
    <w:rPr>
      <w:sz w:val="16"/>
      <w:szCs w:val="16"/>
    </w:rPr>
  </w:style>
  <w:style w:type="character" w:customStyle="1" w:styleId="BodyTextIndent3Char">
    <w:name w:val="Body Text Indent 3 Char"/>
    <w:basedOn w:val="DefaultParagraphFont"/>
    <w:link w:val="BodyTextIndent3"/>
    <w:semiHidden/>
    <w:rsid w:val="007D2E95"/>
    <w:rPr>
      <w:rFonts w:ascii="Trebuchet MS" w:hAnsi="Trebuchet MS"/>
      <w:sz w:val="16"/>
      <w:szCs w:val="16"/>
    </w:rPr>
  </w:style>
  <w:style w:type="paragraph" w:styleId="Closing">
    <w:name w:val="Closing"/>
    <w:basedOn w:val="Normal"/>
    <w:link w:val="ClosingChar"/>
    <w:semiHidden/>
    <w:unhideWhenUsed/>
    <w:rsid w:val="007D2E95"/>
    <w:pPr>
      <w:spacing w:after="0"/>
      <w:ind w:left="4252"/>
    </w:pPr>
  </w:style>
  <w:style w:type="character" w:customStyle="1" w:styleId="ClosingChar">
    <w:name w:val="Closing Char"/>
    <w:basedOn w:val="DefaultParagraphFont"/>
    <w:link w:val="Closing"/>
    <w:semiHidden/>
    <w:rsid w:val="007D2E95"/>
    <w:rPr>
      <w:rFonts w:ascii="Trebuchet MS" w:hAnsi="Trebuchet MS"/>
    </w:rPr>
  </w:style>
  <w:style w:type="paragraph" w:styleId="Date">
    <w:name w:val="Date"/>
    <w:basedOn w:val="Normal"/>
    <w:next w:val="Normal"/>
    <w:link w:val="DateChar"/>
    <w:rsid w:val="007D2E95"/>
  </w:style>
  <w:style w:type="character" w:customStyle="1" w:styleId="DateChar">
    <w:name w:val="Date Char"/>
    <w:basedOn w:val="DefaultParagraphFont"/>
    <w:link w:val="Date"/>
    <w:rsid w:val="007D2E95"/>
    <w:rPr>
      <w:rFonts w:ascii="Trebuchet MS" w:hAnsi="Trebuchet MS"/>
    </w:rPr>
  </w:style>
  <w:style w:type="paragraph" w:styleId="E-mailSignature">
    <w:name w:val="E-mail Signature"/>
    <w:basedOn w:val="Normal"/>
    <w:link w:val="E-mailSignatureChar"/>
    <w:semiHidden/>
    <w:unhideWhenUsed/>
    <w:rsid w:val="007D2E95"/>
    <w:pPr>
      <w:spacing w:after="0"/>
    </w:pPr>
  </w:style>
  <w:style w:type="character" w:customStyle="1" w:styleId="E-mailSignatureChar">
    <w:name w:val="E-mail Signature Char"/>
    <w:basedOn w:val="DefaultParagraphFont"/>
    <w:link w:val="E-mailSignature"/>
    <w:semiHidden/>
    <w:rsid w:val="007D2E95"/>
    <w:rPr>
      <w:rFonts w:ascii="Trebuchet MS" w:hAnsi="Trebuchet MS"/>
    </w:rPr>
  </w:style>
  <w:style w:type="paragraph" w:styleId="EndnoteText">
    <w:name w:val="endnote text"/>
    <w:basedOn w:val="Normal"/>
    <w:link w:val="EndnoteTextChar"/>
    <w:semiHidden/>
    <w:unhideWhenUsed/>
    <w:rsid w:val="007D2E95"/>
    <w:pPr>
      <w:spacing w:after="0"/>
    </w:pPr>
  </w:style>
  <w:style w:type="character" w:customStyle="1" w:styleId="EndnoteTextChar">
    <w:name w:val="Endnote Text Char"/>
    <w:basedOn w:val="DefaultParagraphFont"/>
    <w:link w:val="EndnoteText"/>
    <w:semiHidden/>
    <w:rsid w:val="007D2E95"/>
    <w:rPr>
      <w:rFonts w:ascii="Trebuchet MS" w:hAnsi="Trebuchet MS"/>
    </w:rPr>
  </w:style>
  <w:style w:type="paragraph" w:styleId="EnvelopeAddress">
    <w:name w:val="envelope address"/>
    <w:basedOn w:val="Normal"/>
    <w:semiHidden/>
    <w:unhideWhenUsed/>
    <w:rsid w:val="007D2E95"/>
    <w:pPr>
      <w:framePr w:w="7920" w:h="1980" w:hRule="exact" w:hSpace="180" w:wrap="auto" w:hAnchor="page" w:xAlign="center" w:yAlign="bottom"/>
      <w:spacing w:after="0"/>
      <w:ind w:left="2880"/>
    </w:pPr>
    <w:rPr>
      <w:rFonts w:asciiTheme="majorHAnsi" w:eastAsiaTheme="majorEastAsia" w:hAnsiTheme="majorHAnsi" w:cstheme="majorBidi"/>
      <w:sz w:val="24"/>
      <w:szCs w:val="24"/>
    </w:rPr>
  </w:style>
  <w:style w:type="paragraph" w:styleId="EnvelopeReturn">
    <w:name w:val="envelope return"/>
    <w:basedOn w:val="Normal"/>
    <w:semiHidden/>
    <w:unhideWhenUsed/>
    <w:rsid w:val="007D2E95"/>
    <w:pPr>
      <w:spacing w:after="0"/>
    </w:pPr>
    <w:rPr>
      <w:rFonts w:asciiTheme="majorHAnsi" w:eastAsiaTheme="majorEastAsia" w:hAnsiTheme="majorHAnsi" w:cstheme="majorBidi"/>
    </w:rPr>
  </w:style>
  <w:style w:type="paragraph" w:styleId="FootnoteText">
    <w:name w:val="footnote text"/>
    <w:basedOn w:val="Normal"/>
    <w:link w:val="FootnoteTextChar"/>
    <w:semiHidden/>
    <w:unhideWhenUsed/>
    <w:rsid w:val="007D2E95"/>
    <w:pPr>
      <w:spacing w:after="0"/>
    </w:pPr>
  </w:style>
  <w:style w:type="character" w:customStyle="1" w:styleId="FootnoteTextChar">
    <w:name w:val="Footnote Text Char"/>
    <w:basedOn w:val="DefaultParagraphFont"/>
    <w:link w:val="FootnoteText"/>
    <w:semiHidden/>
    <w:rsid w:val="007D2E95"/>
    <w:rPr>
      <w:rFonts w:ascii="Trebuchet MS" w:hAnsi="Trebuchet MS"/>
    </w:rPr>
  </w:style>
  <w:style w:type="paragraph" w:styleId="HTMLAddress">
    <w:name w:val="HTML Address"/>
    <w:basedOn w:val="Normal"/>
    <w:link w:val="HTMLAddressChar"/>
    <w:semiHidden/>
    <w:unhideWhenUsed/>
    <w:rsid w:val="007D2E95"/>
    <w:pPr>
      <w:spacing w:after="0"/>
    </w:pPr>
    <w:rPr>
      <w:i/>
      <w:iCs/>
    </w:rPr>
  </w:style>
  <w:style w:type="character" w:customStyle="1" w:styleId="HTMLAddressChar">
    <w:name w:val="HTML Address Char"/>
    <w:basedOn w:val="DefaultParagraphFont"/>
    <w:link w:val="HTMLAddress"/>
    <w:semiHidden/>
    <w:rsid w:val="007D2E95"/>
    <w:rPr>
      <w:rFonts w:ascii="Trebuchet MS" w:hAnsi="Trebuchet MS"/>
      <w:i/>
      <w:iCs/>
    </w:rPr>
  </w:style>
  <w:style w:type="paragraph" w:styleId="Index1">
    <w:name w:val="index 1"/>
    <w:basedOn w:val="Normal"/>
    <w:next w:val="Normal"/>
    <w:autoRedefine/>
    <w:semiHidden/>
    <w:unhideWhenUsed/>
    <w:rsid w:val="007D2E95"/>
    <w:pPr>
      <w:spacing w:after="0"/>
      <w:ind w:left="200" w:hanging="200"/>
    </w:pPr>
  </w:style>
  <w:style w:type="paragraph" w:styleId="Index2">
    <w:name w:val="index 2"/>
    <w:basedOn w:val="Normal"/>
    <w:next w:val="Normal"/>
    <w:autoRedefine/>
    <w:semiHidden/>
    <w:unhideWhenUsed/>
    <w:rsid w:val="007D2E95"/>
    <w:pPr>
      <w:spacing w:after="0"/>
      <w:ind w:left="400" w:hanging="200"/>
    </w:pPr>
  </w:style>
  <w:style w:type="paragraph" w:styleId="Index3">
    <w:name w:val="index 3"/>
    <w:basedOn w:val="Normal"/>
    <w:next w:val="Normal"/>
    <w:autoRedefine/>
    <w:semiHidden/>
    <w:unhideWhenUsed/>
    <w:rsid w:val="007D2E95"/>
    <w:pPr>
      <w:spacing w:after="0"/>
      <w:ind w:left="600" w:hanging="200"/>
    </w:pPr>
  </w:style>
  <w:style w:type="paragraph" w:styleId="Index4">
    <w:name w:val="index 4"/>
    <w:basedOn w:val="Normal"/>
    <w:next w:val="Normal"/>
    <w:autoRedefine/>
    <w:semiHidden/>
    <w:unhideWhenUsed/>
    <w:rsid w:val="007D2E95"/>
    <w:pPr>
      <w:spacing w:after="0"/>
      <w:ind w:left="800" w:hanging="200"/>
    </w:pPr>
  </w:style>
  <w:style w:type="paragraph" w:styleId="Index5">
    <w:name w:val="index 5"/>
    <w:basedOn w:val="Normal"/>
    <w:next w:val="Normal"/>
    <w:autoRedefine/>
    <w:semiHidden/>
    <w:unhideWhenUsed/>
    <w:rsid w:val="007D2E95"/>
    <w:pPr>
      <w:spacing w:after="0"/>
      <w:ind w:left="1000" w:hanging="200"/>
    </w:pPr>
  </w:style>
  <w:style w:type="paragraph" w:styleId="Index6">
    <w:name w:val="index 6"/>
    <w:basedOn w:val="Normal"/>
    <w:next w:val="Normal"/>
    <w:autoRedefine/>
    <w:semiHidden/>
    <w:unhideWhenUsed/>
    <w:rsid w:val="007D2E95"/>
    <w:pPr>
      <w:spacing w:after="0"/>
      <w:ind w:left="1200" w:hanging="200"/>
    </w:pPr>
  </w:style>
  <w:style w:type="paragraph" w:styleId="Index7">
    <w:name w:val="index 7"/>
    <w:basedOn w:val="Normal"/>
    <w:next w:val="Normal"/>
    <w:autoRedefine/>
    <w:semiHidden/>
    <w:unhideWhenUsed/>
    <w:rsid w:val="007D2E95"/>
    <w:pPr>
      <w:spacing w:after="0"/>
      <w:ind w:left="1400" w:hanging="200"/>
    </w:pPr>
  </w:style>
  <w:style w:type="paragraph" w:styleId="Index8">
    <w:name w:val="index 8"/>
    <w:basedOn w:val="Normal"/>
    <w:next w:val="Normal"/>
    <w:autoRedefine/>
    <w:semiHidden/>
    <w:unhideWhenUsed/>
    <w:rsid w:val="007D2E95"/>
    <w:pPr>
      <w:spacing w:after="0"/>
      <w:ind w:left="1600" w:hanging="200"/>
    </w:pPr>
  </w:style>
  <w:style w:type="paragraph" w:styleId="Index9">
    <w:name w:val="index 9"/>
    <w:basedOn w:val="Normal"/>
    <w:next w:val="Normal"/>
    <w:autoRedefine/>
    <w:semiHidden/>
    <w:unhideWhenUsed/>
    <w:rsid w:val="007D2E95"/>
    <w:pPr>
      <w:spacing w:after="0"/>
      <w:ind w:left="1800" w:hanging="200"/>
    </w:pPr>
  </w:style>
  <w:style w:type="paragraph" w:styleId="IndexHeading">
    <w:name w:val="index heading"/>
    <w:basedOn w:val="Normal"/>
    <w:next w:val="Index1"/>
    <w:semiHidden/>
    <w:unhideWhenUsed/>
    <w:rsid w:val="007D2E95"/>
    <w:rPr>
      <w:rFonts w:asciiTheme="majorHAnsi" w:eastAsiaTheme="majorEastAsia" w:hAnsiTheme="majorHAnsi" w:cstheme="majorBidi"/>
      <w:b/>
      <w:bCs/>
    </w:rPr>
  </w:style>
  <w:style w:type="paragraph" w:styleId="IntenseQuote">
    <w:name w:val="Intense Quote"/>
    <w:basedOn w:val="Normal"/>
    <w:next w:val="Normal"/>
    <w:link w:val="IntenseQuoteChar"/>
    <w:uiPriority w:val="30"/>
    <w:qFormat/>
    <w:rsid w:val="00AB2241"/>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AB2241"/>
    <w:rPr>
      <w:rFonts w:ascii="Trebuchet MS" w:hAnsi="Trebuchet MS"/>
      <w:b/>
      <w:bCs/>
      <w:i/>
      <w:iCs/>
      <w:color w:val="4F81BD" w:themeColor="accent1"/>
    </w:rPr>
  </w:style>
  <w:style w:type="paragraph" w:styleId="List">
    <w:name w:val="List"/>
    <w:basedOn w:val="Normal"/>
    <w:semiHidden/>
    <w:unhideWhenUsed/>
    <w:rsid w:val="007D2E95"/>
    <w:pPr>
      <w:ind w:left="283" w:hanging="283"/>
      <w:contextualSpacing/>
    </w:pPr>
  </w:style>
  <w:style w:type="paragraph" w:styleId="List2">
    <w:name w:val="List 2"/>
    <w:basedOn w:val="Normal"/>
    <w:semiHidden/>
    <w:unhideWhenUsed/>
    <w:rsid w:val="007D2E95"/>
    <w:pPr>
      <w:ind w:left="566" w:hanging="283"/>
      <w:contextualSpacing/>
    </w:pPr>
  </w:style>
  <w:style w:type="paragraph" w:styleId="List3">
    <w:name w:val="List 3"/>
    <w:basedOn w:val="Normal"/>
    <w:semiHidden/>
    <w:unhideWhenUsed/>
    <w:rsid w:val="007D2E95"/>
    <w:pPr>
      <w:ind w:left="849" w:hanging="283"/>
      <w:contextualSpacing/>
    </w:pPr>
  </w:style>
  <w:style w:type="paragraph" w:styleId="List4">
    <w:name w:val="List 4"/>
    <w:basedOn w:val="Normal"/>
    <w:rsid w:val="007D2E95"/>
    <w:pPr>
      <w:ind w:left="1132" w:hanging="283"/>
      <w:contextualSpacing/>
    </w:pPr>
  </w:style>
  <w:style w:type="paragraph" w:styleId="List5">
    <w:name w:val="List 5"/>
    <w:basedOn w:val="Normal"/>
    <w:rsid w:val="007D2E95"/>
    <w:pPr>
      <w:ind w:left="1415" w:hanging="283"/>
      <w:contextualSpacing/>
    </w:pPr>
  </w:style>
  <w:style w:type="paragraph" w:styleId="ListContinue">
    <w:name w:val="List Continue"/>
    <w:basedOn w:val="Normal"/>
    <w:semiHidden/>
    <w:unhideWhenUsed/>
    <w:rsid w:val="007D2E95"/>
    <w:pPr>
      <w:spacing w:after="120"/>
      <w:ind w:left="283"/>
      <w:contextualSpacing/>
    </w:pPr>
  </w:style>
  <w:style w:type="paragraph" w:styleId="ListContinue2">
    <w:name w:val="List Continue 2"/>
    <w:basedOn w:val="Normal"/>
    <w:semiHidden/>
    <w:unhideWhenUsed/>
    <w:rsid w:val="007D2E95"/>
    <w:pPr>
      <w:spacing w:after="120"/>
      <w:ind w:left="566"/>
      <w:contextualSpacing/>
    </w:pPr>
  </w:style>
  <w:style w:type="paragraph" w:styleId="ListContinue3">
    <w:name w:val="List Continue 3"/>
    <w:basedOn w:val="Normal"/>
    <w:semiHidden/>
    <w:unhideWhenUsed/>
    <w:rsid w:val="007D2E95"/>
    <w:pPr>
      <w:spacing w:after="120"/>
      <w:ind w:left="849"/>
      <w:contextualSpacing/>
    </w:pPr>
  </w:style>
  <w:style w:type="paragraph" w:styleId="ListContinue4">
    <w:name w:val="List Continue 4"/>
    <w:basedOn w:val="Normal"/>
    <w:semiHidden/>
    <w:unhideWhenUsed/>
    <w:rsid w:val="007D2E95"/>
    <w:pPr>
      <w:spacing w:after="120"/>
      <w:ind w:left="1132"/>
      <w:contextualSpacing/>
    </w:pPr>
  </w:style>
  <w:style w:type="paragraph" w:styleId="ListContinue5">
    <w:name w:val="List Continue 5"/>
    <w:basedOn w:val="Normal"/>
    <w:semiHidden/>
    <w:unhideWhenUsed/>
    <w:rsid w:val="007D2E95"/>
    <w:pPr>
      <w:spacing w:after="120"/>
      <w:ind w:left="1415"/>
      <w:contextualSpacing/>
    </w:pPr>
  </w:style>
  <w:style w:type="paragraph" w:styleId="ListNumber2">
    <w:name w:val="List Number 2"/>
    <w:basedOn w:val="Normal"/>
    <w:semiHidden/>
    <w:unhideWhenUsed/>
    <w:rsid w:val="007D2E95"/>
    <w:pPr>
      <w:numPr>
        <w:numId w:val="19"/>
      </w:numPr>
      <w:contextualSpacing/>
    </w:pPr>
  </w:style>
  <w:style w:type="paragraph" w:styleId="ListNumber3">
    <w:name w:val="List Number 3"/>
    <w:basedOn w:val="Normal"/>
    <w:semiHidden/>
    <w:unhideWhenUsed/>
    <w:rsid w:val="007D2E95"/>
    <w:pPr>
      <w:numPr>
        <w:numId w:val="20"/>
      </w:numPr>
      <w:contextualSpacing/>
    </w:pPr>
  </w:style>
  <w:style w:type="paragraph" w:styleId="ListNumber4">
    <w:name w:val="List Number 4"/>
    <w:basedOn w:val="Normal"/>
    <w:semiHidden/>
    <w:unhideWhenUsed/>
    <w:rsid w:val="007D2E95"/>
    <w:pPr>
      <w:numPr>
        <w:numId w:val="21"/>
      </w:numPr>
      <w:contextualSpacing/>
    </w:pPr>
  </w:style>
  <w:style w:type="paragraph" w:styleId="ListNumber5">
    <w:name w:val="List Number 5"/>
    <w:basedOn w:val="Normal"/>
    <w:semiHidden/>
    <w:unhideWhenUsed/>
    <w:rsid w:val="007D2E95"/>
    <w:pPr>
      <w:numPr>
        <w:numId w:val="22"/>
      </w:numPr>
      <w:contextualSpacing/>
    </w:pPr>
  </w:style>
  <w:style w:type="paragraph" w:styleId="MacroText">
    <w:name w:val="macro"/>
    <w:link w:val="MacroTextChar"/>
    <w:semiHidden/>
    <w:unhideWhenUsed/>
    <w:rsid w:val="007D2E95"/>
    <w:pPr>
      <w:tabs>
        <w:tab w:val="left" w:pos="480"/>
        <w:tab w:val="left" w:pos="960"/>
        <w:tab w:val="left" w:pos="1440"/>
        <w:tab w:val="left" w:pos="1920"/>
        <w:tab w:val="left" w:pos="2400"/>
        <w:tab w:val="left" w:pos="2880"/>
        <w:tab w:val="left" w:pos="3360"/>
        <w:tab w:val="left" w:pos="3840"/>
        <w:tab w:val="left" w:pos="4320"/>
      </w:tabs>
      <w:overflowPunct w:val="0"/>
      <w:autoSpaceDE w:val="0"/>
      <w:autoSpaceDN w:val="0"/>
      <w:adjustRightInd w:val="0"/>
      <w:textAlignment w:val="baseline"/>
    </w:pPr>
    <w:rPr>
      <w:rFonts w:ascii="Consolas" w:hAnsi="Consolas"/>
    </w:rPr>
  </w:style>
  <w:style w:type="character" w:customStyle="1" w:styleId="MacroTextChar">
    <w:name w:val="Macro Text Char"/>
    <w:basedOn w:val="DefaultParagraphFont"/>
    <w:link w:val="MacroText"/>
    <w:semiHidden/>
    <w:rsid w:val="007D2E95"/>
    <w:rPr>
      <w:rFonts w:ascii="Consolas" w:hAnsi="Consolas"/>
    </w:rPr>
  </w:style>
  <w:style w:type="paragraph" w:styleId="MessageHeader">
    <w:name w:val="Message Header"/>
    <w:basedOn w:val="Normal"/>
    <w:link w:val="MessageHeaderChar"/>
    <w:semiHidden/>
    <w:unhideWhenUsed/>
    <w:rsid w:val="007D2E95"/>
    <w:pPr>
      <w:pBdr>
        <w:top w:val="single" w:sz="6" w:space="1" w:color="auto"/>
        <w:left w:val="single" w:sz="6" w:space="1" w:color="auto"/>
        <w:bottom w:val="single" w:sz="6" w:space="1" w:color="auto"/>
        <w:right w:val="single" w:sz="6" w:space="1" w:color="auto"/>
      </w:pBdr>
      <w:shd w:val="pct20" w:color="auto" w:fill="auto"/>
      <w:spacing w:after="0"/>
      <w:ind w:left="1134" w:hanging="1134"/>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semiHidden/>
    <w:rsid w:val="007D2E95"/>
    <w:rPr>
      <w:rFonts w:asciiTheme="majorHAnsi" w:eastAsiaTheme="majorEastAsia" w:hAnsiTheme="majorHAnsi" w:cstheme="majorBidi"/>
      <w:sz w:val="24"/>
      <w:szCs w:val="24"/>
      <w:shd w:val="pct20" w:color="auto" w:fill="auto"/>
    </w:rPr>
  </w:style>
  <w:style w:type="paragraph" w:styleId="NormalIndent">
    <w:name w:val="Normal Indent"/>
    <w:basedOn w:val="Normal"/>
    <w:semiHidden/>
    <w:unhideWhenUsed/>
    <w:rsid w:val="007D2E95"/>
    <w:pPr>
      <w:ind w:left="720"/>
    </w:pPr>
  </w:style>
  <w:style w:type="paragraph" w:styleId="NoteHeading">
    <w:name w:val="Note Heading"/>
    <w:basedOn w:val="Normal"/>
    <w:next w:val="Normal"/>
    <w:link w:val="NoteHeadingChar"/>
    <w:semiHidden/>
    <w:unhideWhenUsed/>
    <w:rsid w:val="007D2E95"/>
    <w:pPr>
      <w:spacing w:after="0"/>
    </w:pPr>
  </w:style>
  <w:style w:type="character" w:customStyle="1" w:styleId="NoteHeadingChar">
    <w:name w:val="Note Heading Char"/>
    <w:basedOn w:val="DefaultParagraphFont"/>
    <w:link w:val="NoteHeading"/>
    <w:semiHidden/>
    <w:rsid w:val="007D2E95"/>
    <w:rPr>
      <w:rFonts w:ascii="Trebuchet MS" w:hAnsi="Trebuchet MS"/>
    </w:rPr>
  </w:style>
  <w:style w:type="paragraph" w:styleId="Signature">
    <w:name w:val="Signature"/>
    <w:basedOn w:val="Normal"/>
    <w:link w:val="SignatureChar"/>
    <w:semiHidden/>
    <w:unhideWhenUsed/>
    <w:rsid w:val="007D2E95"/>
    <w:pPr>
      <w:spacing w:after="0"/>
      <w:ind w:left="4252"/>
    </w:pPr>
  </w:style>
  <w:style w:type="character" w:customStyle="1" w:styleId="SignatureChar">
    <w:name w:val="Signature Char"/>
    <w:basedOn w:val="DefaultParagraphFont"/>
    <w:link w:val="Signature"/>
    <w:semiHidden/>
    <w:rsid w:val="007D2E95"/>
    <w:rPr>
      <w:rFonts w:ascii="Trebuchet MS" w:hAnsi="Trebuchet MS"/>
    </w:rPr>
  </w:style>
  <w:style w:type="paragraph" w:styleId="Subtitle">
    <w:name w:val="Subtitle"/>
    <w:basedOn w:val="Normal"/>
    <w:next w:val="Normal"/>
    <w:link w:val="SubtitleChar"/>
    <w:qFormat/>
    <w:rsid w:val="00AB2241"/>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rsid w:val="00AB2241"/>
    <w:rPr>
      <w:rFonts w:asciiTheme="majorHAnsi" w:eastAsiaTheme="majorEastAsia" w:hAnsiTheme="majorHAnsi" w:cstheme="majorBidi"/>
      <w:i/>
      <w:iCs/>
      <w:color w:val="4F81BD" w:themeColor="accent1"/>
      <w:spacing w:val="15"/>
      <w:sz w:val="24"/>
      <w:szCs w:val="24"/>
    </w:rPr>
  </w:style>
  <w:style w:type="paragraph" w:styleId="Title">
    <w:name w:val="Title"/>
    <w:basedOn w:val="Normal"/>
    <w:next w:val="Normal"/>
    <w:link w:val="TitleChar"/>
    <w:qFormat/>
    <w:rsid w:val="00AB2241"/>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rsid w:val="00AB2241"/>
    <w:rPr>
      <w:rFonts w:asciiTheme="majorHAnsi" w:eastAsiaTheme="majorEastAsia" w:hAnsiTheme="majorHAnsi" w:cstheme="majorBidi"/>
      <w:color w:val="17365D" w:themeColor="text2" w:themeShade="BF"/>
      <w:spacing w:val="5"/>
      <w:kern w:val="28"/>
      <w:sz w:val="52"/>
      <w:szCs w:val="52"/>
    </w:rPr>
  </w:style>
  <w:style w:type="character" w:customStyle="1" w:styleId="Heading2Char">
    <w:name w:val="Heading 2 Char"/>
    <w:basedOn w:val="DefaultParagraphFont"/>
    <w:link w:val="Heading2"/>
    <w:rsid w:val="009B6723"/>
    <w:rPr>
      <w:rFonts w:ascii="EYInterstate" w:eastAsiaTheme="majorEastAsia" w:hAnsi="EYInterstate" w:cs="Arial"/>
      <w:color w:val="646464"/>
      <w:sz w:val="32"/>
      <w:szCs w:val="28"/>
    </w:rPr>
  </w:style>
  <w:style w:type="character" w:customStyle="1" w:styleId="Heading4Char">
    <w:name w:val="Heading 4 Char"/>
    <w:basedOn w:val="DefaultParagraphFont"/>
    <w:link w:val="Heading4"/>
    <w:rsid w:val="00A8717E"/>
    <w:rPr>
      <w:rFonts w:ascii="EYInterstate" w:eastAsiaTheme="majorEastAsia" w:hAnsi="EYInterstate" w:cstheme="majorBidi"/>
      <w:i/>
      <w:iCs/>
    </w:rPr>
  </w:style>
  <w:style w:type="character" w:customStyle="1" w:styleId="Heading5Char">
    <w:name w:val="Heading 5 Char"/>
    <w:basedOn w:val="DefaultParagraphFont"/>
    <w:link w:val="Heading5"/>
    <w:rsid w:val="00AB2241"/>
    <w:rPr>
      <w:rFonts w:ascii="EY Tagline" w:eastAsiaTheme="majorEastAsia" w:hAnsi="EY Tagline" w:cstheme="majorBidi"/>
      <w:color w:val="FFFFFF"/>
      <w:sz w:val="92"/>
    </w:rPr>
  </w:style>
  <w:style w:type="character" w:customStyle="1" w:styleId="Heading6Char">
    <w:name w:val="Heading 6 Char"/>
    <w:basedOn w:val="DefaultParagraphFont"/>
    <w:link w:val="Heading6"/>
    <w:rsid w:val="00AB2241"/>
    <w:rPr>
      <w:rFonts w:ascii="EY Gothic Cond DemiPS" w:eastAsiaTheme="majorEastAsia" w:hAnsi="EY Gothic Cond DemiPS" w:cstheme="majorBidi"/>
      <w:color w:val="FFFFFF"/>
      <w:sz w:val="124"/>
    </w:rPr>
  </w:style>
  <w:style w:type="character" w:customStyle="1" w:styleId="Heading7Char">
    <w:name w:val="Heading 7 Char"/>
    <w:basedOn w:val="DefaultParagraphFont"/>
    <w:link w:val="Heading7"/>
    <w:rsid w:val="00AB2241"/>
    <w:rPr>
      <w:rFonts w:ascii="Optima" w:eastAsiaTheme="majorEastAsia" w:hAnsi="Optima" w:cstheme="majorBidi"/>
      <w:b/>
      <w:bCs/>
      <w:noProof/>
      <w:color w:val="808080"/>
      <w:sz w:val="14"/>
    </w:rPr>
  </w:style>
  <w:style w:type="character" w:customStyle="1" w:styleId="Heading8Char">
    <w:name w:val="Heading 8 Char"/>
    <w:basedOn w:val="DefaultParagraphFont"/>
    <w:link w:val="Heading8"/>
    <w:rsid w:val="00AB2241"/>
    <w:rPr>
      <w:rFonts w:ascii="EY Gothic Cond Demi" w:eastAsiaTheme="majorEastAsia" w:hAnsi="EY Gothic Cond Demi" w:cstheme="majorBidi"/>
      <w:color w:val="4367C5"/>
      <w:sz w:val="28"/>
    </w:rPr>
  </w:style>
  <w:style w:type="character" w:customStyle="1" w:styleId="Heading9Char">
    <w:name w:val="Heading 9 Char"/>
    <w:basedOn w:val="DefaultParagraphFont"/>
    <w:link w:val="Heading9"/>
    <w:rsid w:val="00AB2241"/>
    <w:rPr>
      <w:rFonts w:ascii="Arial" w:eastAsiaTheme="majorEastAsia" w:hAnsi="Arial" w:cs="Arial"/>
      <w:sz w:val="22"/>
      <w:szCs w:val="22"/>
    </w:rPr>
  </w:style>
  <w:style w:type="character" w:styleId="SubtleEmphasis">
    <w:name w:val="Subtle Emphasis"/>
    <w:basedOn w:val="DefaultParagraphFont"/>
    <w:uiPriority w:val="19"/>
    <w:qFormat/>
    <w:rsid w:val="00AB2241"/>
    <w:rPr>
      <w:i/>
      <w:iCs/>
      <w:color w:val="808080" w:themeColor="text1" w:themeTint="7F"/>
    </w:rPr>
  </w:style>
  <w:style w:type="character" w:styleId="IntenseEmphasis">
    <w:name w:val="Intense Emphasis"/>
    <w:basedOn w:val="DefaultParagraphFont"/>
    <w:uiPriority w:val="21"/>
    <w:qFormat/>
    <w:rsid w:val="00AB2241"/>
    <w:rPr>
      <w:b/>
      <w:bCs/>
      <w:i/>
      <w:iCs/>
      <w:color w:val="4F81BD" w:themeColor="accent1"/>
    </w:rPr>
  </w:style>
  <w:style w:type="character" w:styleId="SubtleReference">
    <w:name w:val="Subtle Reference"/>
    <w:basedOn w:val="DefaultParagraphFont"/>
    <w:uiPriority w:val="31"/>
    <w:qFormat/>
    <w:rsid w:val="00AB2241"/>
    <w:rPr>
      <w:smallCaps/>
      <w:color w:val="C0504D" w:themeColor="accent2"/>
      <w:u w:val="single"/>
    </w:rPr>
  </w:style>
  <w:style w:type="character" w:styleId="IntenseReference">
    <w:name w:val="Intense Reference"/>
    <w:basedOn w:val="DefaultParagraphFont"/>
    <w:uiPriority w:val="32"/>
    <w:qFormat/>
    <w:rsid w:val="00AB2241"/>
    <w:rPr>
      <w:b/>
      <w:bCs/>
      <w:smallCaps/>
      <w:color w:val="C0504D" w:themeColor="accent2"/>
      <w:spacing w:val="5"/>
      <w:u w:val="single"/>
    </w:rPr>
  </w:style>
  <w:style w:type="character" w:styleId="BookTitle">
    <w:name w:val="Book Title"/>
    <w:basedOn w:val="DefaultParagraphFont"/>
    <w:uiPriority w:val="33"/>
    <w:qFormat/>
    <w:rsid w:val="00AB2241"/>
    <w:rPr>
      <w:b/>
      <w:bCs/>
      <w:smallCaps/>
      <w:spacing w:val="5"/>
    </w:rPr>
  </w:style>
  <w:style w:type="character" w:customStyle="1" w:styleId="HTMLPreformattedChar">
    <w:name w:val="HTML Preformatted Char"/>
    <w:basedOn w:val="DefaultParagraphFont"/>
    <w:link w:val="HTMLPreformatted"/>
    <w:uiPriority w:val="99"/>
    <w:rsid w:val="00263C46"/>
    <w:rPr>
      <w:rFonts w:ascii="Courier New" w:hAnsi="Courier New" w:cs="Courier New"/>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List Number" w:semiHidden="0" w:unhideWhenUsed="0"/>
    <w:lsdException w:name="List 4" w:semiHidden="0" w:unhideWhenUsed="0"/>
    <w:lsdException w:name="List 5" w:semiHidden="0" w:unhideWhenUsed="0"/>
    <w:lsdException w:name="Title" w:semiHidden="0" w:unhideWhenUsed="0" w:qFormat="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iPriority="22" w:unhideWhenUsed="0" w:qFormat="1"/>
    <w:lsdException w:name="Emphasis" w:semiHidden="0" w:unhideWhenUsed="0" w:qFormat="1"/>
    <w:lsdException w:name="Normal (Web)" w:uiPriority="99"/>
    <w:lsdException w:name="HTML Preformatted" w:uiPriority="99"/>
    <w:lsdException w:name="No List" w:uiPriority="99"/>
    <w:lsdException w:name="Table Grid"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B2241"/>
    <w:pPr>
      <w:overflowPunct w:val="0"/>
      <w:autoSpaceDE w:val="0"/>
      <w:autoSpaceDN w:val="0"/>
      <w:adjustRightInd w:val="0"/>
      <w:spacing w:after="180"/>
      <w:textAlignment w:val="baseline"/>
    </w:pPr>
    <w:rPr>
      <w:rFonts w:ascii="EYInterstate" w:hAnsi="EYInterstate"/>
    </w:rPr>
  </w:style>
  <w:style w:type="paragraph" w:styleId="Heading1">
    <w:name w:val="heading 1"/>
    <w:basedOn w:val="Normal"/>
    <w:next w:val="Heading2"/>
    <w:link w:val="Heading1Char"/>
    <w:autoRedefine/>
    <w:qFormat/>
    <w:rsid w:val="002209BE"/>
    <w:pPr>
      <w:keepLines/>
      <w:pageBreakBefore/>
      <w:numPr>
        <w:numId w:val="23"/>
      </w:numPr>
      <w:overflowPunct/>
      <w:autoSpaceDE/>
      <w:autoSpaceDN/>
      <w:adjustRightInd/>
      <w:spacing w:after="275" w:line="550" w:lineRule="exact"/>
      <w:textAlignment w:val="auto"/>
      <w:outlineLvl w:val="0"/>
    </w:pPr>
    <w:rPr>
      <w:rFonts w:eastAsiaTheme="majorEastAsia" w:cs="Arial"/>
      <w:b/>
      <w:color w:val="646464"/>
      <w:spacing w:val="-4"/>
      <w:kern w:val="32"/>
      <w:sz w:val="40"/>
      <w:szCs w:val="32"/>
    </w:rPr>
  </w:style>
  <w:style w:type="paragraph" w:styleId="Heading2">
    <w:name w:val="heading 2"/>
    <w:basedOn w:val="Normal"/>
    <w:link w:val="Heading2Char"/>
    <w:autoRedefine/>
    <w:qFormat/>
    <w:rsid w:val="009B6723"/>
    <w:pPr>
      <w:keepNext/>
      <w:keepLines/>
      <w:numPr>
        <w:ilvl w:val="1"/>
        <w:numId w:val="23"/>
      </w:numPr>
      <w:tabs>
        <w:tab w:val="clear" w:pos="4806"/>
      </w:tabs>
      <w:overflowPunct/>
      <w:autoSpaceDE/>
      <w:autoSpaceDN/>
      <w:adjustRightInd/>
      <w:spacing w:before="240" w:after="240" w:line="470" w:lineRule="exact"/>
      <w:ind w:left="2835" w:hanging="2835"/>
      <w:textAlignment w:val="auto"/>
      <w:outlineLvl w:val="1"/>
    </w:pPr>
    <w:rPr>
      <w:rFonts w:eastAsiaTheme="majorEastAsia" w:cs="Arial"/>
      <w:color w:val="646464"/>
      <w:sz w:val="32"/>
      <w:szCs w:val="28"/>
    </w:rPr>
  </w:style>
  <w:style w:type="paragraph" w:styleId="Heading3">
    <w:name w:val="heading 3"/>
    <w:basedOn w:val="EYHeading3EYBodySubhead"/>
    <w:link w:val="Heading3Char"/>
    <w:qFormat/>
    <w:rsid w:val="00AB2241"/>
    <w:pPr>
      <w:widowControl w:val="0"/>
      <w:numPr>
        <w:ilvl w:val="2"/>
      </w:numPr>
      <w:jc w:val="both"/>
      <w:outlineLvl w:val="2"/>
    </w:pPr>
  </w:style>
  <w:style w:type="paragraph" w:styleId="Heading4">
    <w:name w:val="heading 4"/>
    <w:basedOn w:val="Normal"/>
    <w:link w:val="Heading4Char"/>
    <w:autoRedefine/>
    <w:qFormat/>
    <w:rsid w:val="00A8717E"/>
    <w:pPr>
      <w:keepNext/>
      <w:numPr>
        <w:ilvl w:val="3"/>
        <w:numId w:val="23"/>
      </w:numPr>
      <w:spacing w:after="0" w:line="360" w:lineRule="auto"/>
      <w:outlineLvl w:val="3"/>
    </w:pPr>
    <w:rPr>
      <w:rFonts w:eastAsiaTheme="majorEastAsia" w:cstheme="majorBidi"/>
      <w:i/>
      <w:iCs/>
    </w:rPr>
  </w:style>
  <w:style w:type="paragraph" w:styleId="Heading5">
    <w:name w:val="heading 5"/>
    <w:basedOn w:val="Normal"/>
    <w:next w:val="Normal"/>
    <w:link w:val="Heading5Char"/>
    <w:qFormat/>
    <w:rsid w:val="00AB2241"/>
    <w:pPr>
      <w:keepNext/>
      <w:widowControl w:val="0"/>
      <w:numPr>
        <w:ilvl w:val="4"/>
        <w:numId w:val="23"/>
      </w:numPr>
      <w:jc w:val="both"/>
      <w:outlineLvl w:val="4"/>
    </w:pPr>
    <w:rPr>
      <w:rFonts w:ascii="EY Tagline" w:eastAsiaTheme="majorEastAsia" w:hAnsi="EY Tagline" w:cstheme="majorBidi"/>
      <w:color w:val="FFFFFF"/>
      <w:sz w:val="92"/>
    </w:rPr>
  </w:style>
  <w:style w:type="paragraph" w:styleId="Heading6">
    <w:name w:val="heading 6"/>
    <w:basedOn w:val="Normal"/>
    <w:next w:val="Normal"/>
    <w:link w:val="Heading6Char"/>
    <w:qFormat/>
    <w:rsid w:val="00AB2241"/>
    <w:pPr>
      <w:keepNext/>
      <w:widowControl w:val="0"/>
      <w:numPr>
        <w:ilvl w:val="5"/>
        <w:numId w:val="23"/>
      </w:numPr>
      <w:outlineLvl w:val="5"/>
    </w:pPr>
    <w:rPr>
      <w:rFonts w:ascii="EY Gothic Cond DemiPS" w:eastAsiaTheme="majorEastAsia" w:hAnsi="EY Gothic Cond DemiPS" w:cstheme="majorBidi"/>
      <w:color w:val="FFFFFF"/>
      <w:sz w:val="124"/>
    </w:rPr>
  </w:style>
  <w:style w:type="paragraph" w:styleId="Heading7">
    <w:name w:val="heading 7"/>
    <w:basedOn w:val="Normal"/>
    <w:next w:val="Normal"/>
    <w:link w:val="Heading7Char"/>
    <w:qFormat/>
    <w:rsid w:val="00AB2241"/>
    <w:pPr>
      <w:keepNext/>
      <w:numPr>
        <w:ilvl w:val="6"/>
        <w:numId w:val="23"/>
      </w:numPr>
      <w:spacing w:line="200" w:lineRule="atLeast"/>
      <w:outlineLvl w:val="6"/>
    </w:pPr>
    <w:rPr>
      <w:rFonts w:ascii="Optima" w:eastAsiaTheme="majorEastAsia" w:hAnsi="Optima" w:cstheme="majorBidi"/>
      <w:b/>
      <w:bCs/>
      <w:noProof/>
      <w:color w:val="808080"/>
      <w:sz w:val="14"/>
    </w:rPr>
  </w:style>
  <w:style w:type="paragraph" w:styleId="Heading8">
    <w:name w:val="heading 8"/>
    <w:basedOn w:val="Normal"/>
    <w:next w:val="Normal"/>
    <w:link w:val="Heading8Char"/>
    <w:qFormat/>
    <w:rsid w:val="00AB2241"/>
    <w:pPr>
      <w:keepNext/>
      <w:numPr>
        <w:ilvl w:val="7"/>
        <w:numId w:val="23"/>
      </w:numPr>
      <w:outlineLvl w:val="7"/>
    </w:pPr>
    <w:rPr>
      <w:rFonts w:ascii="EY Gothic Cond Demi" w:eastAsiaTheme="majorEastAsia" w:hAnsi="EY Gothic Cond Demi" w:cstheme="majorBidi"/>
      <w:color w:val="4367C5"/>
      <w:sz w:val="28"/>
    </w:rPr>
  </w:style>
  <w:style w:type="paragraph" w:styleId="Heading9">
    <w:name w:val="heading 9"/>
    <w:basedOn w:val="Normal"/>
    <w:next w:val="Normal"/>
    <w:link w:val="Heading9Char"/>
    <w:qFormat/>
    <w:rsid w:val="00AB2241"/>
    <w:pPr>
      <w:numPr>
        <w:ilvl w:val="8"/>
        <w:numId w:val="23"/>
      </w:numPr>
      <w:spacing w:before="240" w:after="60"/>
      <w:outlineLvl w:val="8"/>
    </w:pPr>
    <w:rPr>
      <w:rFonts w:ascii="Arial" w:eastAsiaTheme="majorEastAsia"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EYBodyText"/>
    <w:semiHidden/>
    <w:rsid w:val="00003CC2"/>
    <w:pPr>
      <w:tabs>
        <w:tab w:val="center" w:pos="4680"/>
        <w:tab w:val="right" w:pos="9360"/>
      </w:tabs>
      <w:spacing w:after="0" w:line="240" w:lineRule="exact"/>
    </w:pPr>
    <w:rPr>
      <w:sz w:val="18"/>
    </w:rPr>
  </w:style>
  <w:style w:type="table" w:styleId="TableGrid">
    <w:name w:val="Table Grid"/>
    <w:basedOn w:val="TableNormal"/>
    <w:rsid w:val="00003CC2"/>
    <w:pPr>
      <w:overflowPunct w:val="0"/>
      <w:autoSpaceDE w:val="0"/>
      <w:autoSpaceDN w:val="0"/>
      <w:adjustRightInd w:val="0"/>
      <w:textAlignment w:val="baseline"/>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YLETTERBODY">
    <w:name w:val="EY LETTER BODY"/>
    <w:basedOn w:val="Normal"/>
    <w:semiHidden/>
    <w:rsid w:val="00003CC2"/>
    <w:pPr>
      <w:spacing w:line="260" w:lineRule="exact"/>
    </w:pPr>
  </w:style>
  <w:style w:type="paragraph" w:styleId="TOC2">
    <w:name w:val="toc 2"/>
    <w:basedOn w:val="Normal"/>
    <w:next w:val="Normal"/>
    <w:autoRedefine/>
    <w:uiPriority w:val="39"/>
    <w:rsid w:val="00D33FBC"/>
    <w:pPr>
      <w:tabs>
        <w:tab w:val="left" w:pos="360"/>
        <w:tab w:val="left" w:pos="936"/>
        <w:tab w:val="right" w:leader="dot" w:pos="8640"/>
      </w:tabs>
      <w:spacing w:after="120" w:line="280" w:lineRule="exact"/>
      <w:ind w:left="936" w:hanging="576"/>
    </w:pPr>
    <w:rPr>
      <w:noProof/>
      <w:color w:val="404040" w:themeColor="text1" w:themeTint="BF"/>
      <w:szCs w:val="32"/>
    </w:rPr>
  </w:style>
  <w:style w:type="paragraph" w:styleId="TOC1">
    <w:name w:val="toc 1"/>
    <w:basedOn w:val="EYBodyText"/>
    <w:next w:val="Normal"/>
    <w:uiPriority w:val="39"/>
    <w:rsid w:val="00EC517D"/>
    <w:pPr>
      <w:keepNext/>
      <w:tabs>
        <w:tab w:val="left" w:pos="360"/>
        <w:tab w:val="right" w:leader="dot" w:pos="8640"/>
      </w:tabs>
      <w:spacing w:after="120" w:line="310" w:lineRule="exact"/>
      <w:ind w:left="720" w:hanging="720"/>
    </w:pPr>
    <w:rPr>
      <w:bCs w:val="0"/>
      <w:noProof/>
      <w:szCs w:val="60"/>
    </w:rPr>
  </w:style>
  <w:style w:type="character" w:styleId="PageNumber">
    <w:name w:val="page number"/>
    <w:basedOn w:val="DefaultParagraphFont"/>
    <w:rsid w:val="00003CC2"/>
    <w:rPr>
      <w:rFonts w:ascii="Arial" w:hAnsi="Arial"/>
      <w:sz w:val="18"/>
    </w:rPr>
  </w:style>
  <w:style w:type="paragraph" w:styleId="Header">
    <w:name w:val="header"/>
    <w:basedOn w:val="EYBodyText"/>
    <w:semiHidden/>
    <w:rsid w:val="00003CC2"/>
    <w:pPr>
      <w:tabs>
        <w:tab w:val="center" w:pos="4153"/>
        <w:tab w:val="right" w:pos="8306"/>
      </w:tabs>
      <w:spacing w:after="0" w:line="240" w:lineRule="exact"/>
    </w:pPr>
    <w:rPr>
      <w:sz w:val="18"/>
    </w:rPr>
  </w:style>
  <w:style w:type="character" w:styleId="Hyperlink">
    <w:name w:val="Hyperlink"/>
    <w:basedOn w:val="DefaultParagraphFont"/>
    <w:uiPriority w:val="99"/>
    <w:rsid w:val="00003CC2"/>
    <w:rPr>
      <w:color w:val="0060A0"/>
      <w:u w:val="single"/>
    </w:rPr>
  </w:style>
  <w:style w:type="paragraph" w:customStyle="1" w:styleId="EYSIGNATURE">
    <w:name w:val="EY SIGNATURE"/>
    <w:basedOn w:val="Normal"/>
    <w:semiHidden/>
    <w:rsid w:val="00003CC2"/>
    <w:pPr>
      <w:tabs>
        <w:tab w:val="left" w:pos="4680"/>
      </w:tabs>
      <w:spacing w:after="80" w:line="280" w:lineRule="atLeast"/>
    </w:pPr>
  </w:style>
  <w:style w:type="character" w:styleId="FollowedHyperlink">
    <w:name w:val="FollowedHyperlink"/>
    <w:basedOn w:val="DefaultParagraphFont"/>
    <w:rsid w:val="00003CC2"/>
    <w:rPr>
      <w:color w:val="800080"/>
      <w:u w:val="single"/>
    </w:rPr>
  </w:style>
  <w:style w:type="paragraph" w:styleId="Salutation">
    <w:name w:val="Salutation"/>
    <w:basedOn w:val="Normal"/>
    <w:next w:val="Normal"/>
    <w:semiHidden/>
    <w:rsid w:val="00003CC2"/>
    <w:pPr>
      <w:tabs>
        <w:tab w:val="left" w:pos="4680"/>
      </w:tabs>
      <w:spacing w:after="160"/>
    </w:pPr>
  </w:style>
  <w:style w:type="paragraph" w:customStyle="1" w:styleId="EYTagline">
    <w:name w:val="EY Tagline"/>
    <w:basedOn w:val="Normal"/>
    <w:next w:val="Normal"/>
    <w:rsid w:val="00003CC2"/>
    <w:pPr>
      <w:widowControl w:val="0"/>
      <w:jc w:val="both"/>
    </w:pPr>
    <w:rPr>
      <w:rFonts w:ascii="EY Tagline" w:hAnsi="EY Tagline"/>
      <w:sz w:val="92"/>
    </w:rPr>
  </w:style>
  <w:style w:type="paragraph" w:customStyle="1" w:styleId="EYCover">
    <w:name w:val="EY Cover"/>
    <w:basedOn w:val="EYBodyText"/>
    <w:rsid w:val="00003CC2"/>
  </w:style>
  <w:style w:type="paragraph" w:styleId="TOC3">
    <w:name w:val="toc 3"/>
    <w:basedOn w:val="Normal"/>
    <w:next w:val="Normal"/>
    <w:uiPriority w:val="39"/>
    <w:rsid w:val="006F0DE8"/>
    <w:pPr>
      <w:tabs>
        <w:tab w:val="left" w:pos="360"/>
        <w:tab w:val="right" w:leader="dot" w:pos="8640"/>
      </w:tabs>
      <w:spacing w:after="120" w:line="280" w:lineRule="exact"/>
      <w:ind w:left="1440" w:hanging="720"/>
    </w:pPr>
  </w:style>
  <w:style w:type="paragraph" w:customStyle="1" w:styleId="EYInstructions">
    <w:name w:val="EY Instructions"/>
    <w:basedOn w:val="Normal"/>
    <w:rsid w:val="00003CC2"/>
    <w:rPr>
      <w:bCs/>
      <w:vanish/>
      <w:color w:val="FF0000"/>
    </w:rPr>
  </w:style>
  <w:style w:type="paragraph" w:customStyle="1" w:styleId="EYFigure">
    <w:name w:val="EY Figure"/>
    <w:basedOn w:val="EYBodyText"/>
    <w:next w:val="EYBodyText"/>
    <w:rsid w:val="00003CC2"/>
    <w:pPr>
      <w:spacing w:after="180" w:line="240" w:lineRule="atLeast"/>
      <w:jc w:val="center"/>
    </w:pPr>
    <w:rPr>
      <w:iCs/>
      <w:sz w:val="18"/>
    </w:rPr>
  </w:style>
  <w:style w:type="paragraph" w:customStyle="1" w:styleId="EYTableCaption">
    <w:name w:val="EY Table Caption"/>
    <w:basedOn w:val="EYBodyText"/>
    <w:rsid w:val="00003CC2"/>
    <w:pPr>
      <w:keepNext/>
      <w:keepLines/>
      <w:spacing w:before="120" w:after="60" w:line="240" w:lineRule="exact"/>
    </w:pPr>
    <w:rPr>
      <w:i/>
      <w:iCs/>
      <w:sz w:val="18"/>
    </w:rPr>
  </w:style>
  <w:style w:type="paragraph" w:customStyle="1" w:styleId="EYLeader">
    <w:name w:val="EY Leader"/>
    <w:basedOn w:val="Heading2"/>
    <w:semiHidden/>
    <w:rsid w:val="00003CC2"/>
    <w:pPr>
      <w:widowControl w:val="0"/>
      <w:overflowPunct w:val="0"/>
      <w:autoSpaceDE w:val="0"/>
      <w:autoSpaceDN w:val="0"/>
      <w:adjustRightInd w:val="0"/>
      <w:spacing w:after="0" w:line="240" w:lineRule="auto"/>
      <w:ind w:left="144"/>
      <w:textAlignment w:val="baseline"/>
    </w:pPr>
    <w:rPr>
      <w:rFonts w:ascii="Times New Roman" w:hAnsi="Times New Roman" w:cs="Times New Roman"/>
      <w:b/>
      <w:bCs/>
      <w:color w:val="auto"/>
      <w:sz w:val="28"/>
      <w:szCs w:val="20"/>
    </w:rPr>
  </w:style>
  <w:style w:type="paragraph" w:customStyle="1" w:styleId="EYCopyright">
    <w:name w:val="EY Copyright"/>
    <w:basedOn w:val="Normal"/>
    <w:rsid w:val="00003CC2"/>
    <w:pPr>
      <w:widowControl w:val="0"/>
      <w:spacing w:after="120" w:line="240" w:lineRule="exact"/>
    </w:pPr>
    <w:rPr>
      <w:rFonts w:ascii="Arial" w:hAnsi="Arial"/>
      <w:iCs/>
      <w:color w:val="000000"/>
      <w:sz w:val="18"/>
    </w:rPr>
  </w:style>
  <w:style w:type="paragraph" w:customStyle="1" w:styleId="EYCoverSubtitle">
    <w:name w:val="EY Cover Subtitle"/>
    <w:basedOn w:val="EYBodyText"/>
    <w:rsid w:val="00003CC2"/>
    <w:pPr>
      <w:widowControl w:val="0"/>
      <w:spacing w:after="0" w:line="470" w:lineRule="exact"/>
    </w:pPr>
    <w:rPr>
      <w:bCs w:val="0"/>
      <w:color w:val="000000"/>
      <w:spacing w:val="-4"/>
      <w:kern w:val="32"/>
      <w:sz w:val="36"/>
    </w:rPr>
  </w:style>
  <w:style w:type="paragraph" w:styleId="PlainText">
    <w:name w:val="Plain Text"/>
    <w:basedOn w:val="Normal"/>
    <w:rsid w:val="00003CC2"/>
    <w:pPr>
      <w:overflowPunct/>
      <w:autoSpaceDE/>
      <w:autoSpaceDN/>
      <w:adjustRightInd/>
      <w:textAlignment w:val="auto"/>
    </w:pPr>
    <w:rPr>
      <w:rFonts w:ascii="Courier New" w:hAnsi="Courier New" w:cs="Courier New"/>
    </w:rPr>
  </w:style>
  <w:style w:type="paragraph" w:customStyle="1" w:styleId="EYHeading1">
    <w:name w:val="EY Heading 1"/>
    <w:basedOn w:val="Heading1"/>
    <w:next w:val="EYBodyText"/>
    <w:link w:val="EYHeading1CharChar"/>
    <w:rsid w:val="00CB48CA"/>
    <w:pPr>
      <w:keepNext/>
      <w:ind w:left="522"/>
    </w:pPr>
    <w:rPr>
      <w:b w:val="0"/>
      <w:sz w:val="44"/>
    </w:rPr>
  </w:style>
  <w:style w:type="paragraph" w:customStyle="1" w:styleId="EYHeading2">
    <w:name w:val="EY Heading 2"/>
    <w:basedOn w:val="EYHeading1"/>
    <w:next w:val="EYBodyText"/>
    <w:link w:val="EYHeading2Char"/>
    <w:rsid w:val="008C1BC4"/>
    <w:pPr>
      <w:pageBreakBefore w:val="0"/>
      <w:spacing w:before="470" w:after="235" w:line="470" w:lineRule="exact"/>
    </w:pPr>
    <w:rPr>
      <w:sz w:val="32"/>
    </w:rPr>
  </w:style>
  <w:style w:type="paragraph" w:customStyle="1" w:styleId="EYBodyText">
    <w:name w:val="EY Body Text"/>
    <w:basedOn w:val="Normal"/>
    <w:link w:val="EYBodyTextChar"/>
    <w:rsid w:val="00F21874"/>
    <w:pPr>
      <w:spacing w:after="140" w:line="280" w:lineRule="exact"/>
    </w:pPr>
    <w:rPr>
      <w:rFonts w:eastAsia="MS Mincho" w:cs="Arial"/>
      <w:bCs/>
    </w:rPr>
  </w:style>
  <w:style w:type="paragraph" w:customStyle="1" w:styleId="EYBulletTextLevel1">
    <w:name w:val="EY Bullet Text Level 1"/>
    <w:basedOn w:val="EYBodyText"/>
    <w:link w:val="EYBulletTextLevel1Char"/>
    <w:uiPriority w:val="99"/>
    <w:rsid w:val="00003CC2"/>
    <w:pPr>
      <w:numPr>
        <w:numId w:val="12"/>
      </w:numPr>
    </w:pPr>
    <w:rPr>
      <w:bCs w:val="0"/>
      <w:noProof/>
    </w:rPr>
  </w:style>
  <w:style w:type="paragraph" w:customStyle="1" w:styleId="EYResumeNameTitle">
    <w:name w:val="EY Resume Name/Title"/>
    <w:basedOn w:val="Normal"/>
    <w:semiHidden/>
    <w:rsid w:val="00003CC2"/>
    <w:pPr>
      <w:spacing w:after="120" w:line="280" w:lineRule="exact"/>
    </w:pPr>
    <w:rPr>
      <w:rFonts w:ascii="EY Gothic Cond Demi" w:hAnsi="EY Gothic Cond Demi" w:cs="Arial"/>
      <w:bCs/>
      <w:color w:val="4367C5"/>
      <w:sz w:val="28"/>
    </w:rPr>
  </w:style>
  <w:style w:type="paragraph" w:customStyle="1" w:styleId="EYFootnote">
    <w:name w:val="EY Footnote"/>
    <w:basedOn w:val="Normal"/>
    <w:rsid w:val="00003CC2"/>
    <w:rPr>
      <w:rFonts w:ascii="Arial" w:hAnsi="Arial"/>
      <w:iCs/>
      <w:sz w:val="18"/>
    </w:rPr>
  </w:style>
  <w:style w:type="paragraph" w:styleId="BodyText">
    <w:name w:val="Body Text"/>
    <w:basedOn w:val="Normal"/>
    <w:link w:val="BodyTextChar"/>
    <w:rsid w:val="00003CC2"/>
    <w:pPr>
      <w:spacing w:after="140" w:line="280" w:lineRule="exact"/>
    </w:pPr>
    <w:rPr>
      <w:rFonts w:ascii="Arial" w:hAnsi="Arial"/>
    </w:rPr>
  </w:style>
  <w:style w:type="paragraph" w:customStyle="1" w:styleId="EYTableHeadings">
    <w:name w:val="EY Table Headings"/>
    <w:basedOn w:val="EYTableText"/>
    <w:rsid w:val="00003CC2"/>
    <w:pPr>
      <w:keepNext/>
      <w:keepLines/>
      <w:spacing w:before="120" w:line="280" w:lineRule="exact"/>
    </w:pPr>
    <w:rPr>
      <w:rFonts w:ascii="Arial Bold" w:hAnsi="Arial Bold"/>
      <w:b/>
      <w:bCs/>
      <w:color w:val="000000"/>
      <w:sz w:val="22"/>
    </w:rPr>
  </w:style>
  <w:style w:type="paragraph" w:customStyle="1" w:styleId="EYTableSubhead">
    <w:name w:val="EY Table Subhead"/>
    <w:basedOn w:val="EYTableText"/>
    <w:rsid w:val="00003CC2"/>
    <w:pPr>
      <w:numPr>
        <w:ilvl w:val="12"/>
      </w:numPr>
      <w:spacing w:after="80"/>
      <w:ind w:right="115"/>
    </w:pPr>
    <w:rPr>
      <w:b/>
    </w:rPr>
  </w:style>
  <w:style w:type="paragraph" w:customStyle="1" w:styleId="EYTableText">
    <w:name w:val="EY Table Text"/>
    <w:basedOn w:val="EYBodyText"/>
    <w:link w:val="EYTableTextChar"/>
    <w:rsid w:val="00003CC2"/>
    <w:pPr>
      <w:spacing w:before="80" w:after="40" w:line="240" w:lineRule="exact"/>
    </w:pPr>
    <w:rPr>
      <w:bCs w:val="0"/>
      <w:sz w:val="18"/>
    </w:rPr>
  </w:style>
  <w:style w:type="paragraph" w:customStyle="1" w:styleId="EYTableBullet">
    <w:name w:val="EY Table Bullet"/>
    <w:basedOn w:val="EYBodyText"/>
    <w:rsid w:val="00003CC2"/>
    <w:pPr>
      <w:numPr>
        <w:numId w:val="6"/>
      </w:numPr>
      <w:spacing w:before="80" w:after="80" w:line="240" w:lineRule="exact"/>
    </w:pPr>
    <w:rPr>
      <w:sz w:val="18"/>
    </w:rPr>
  </w:style>
  <w:style w:type="paragraph" w:customStyle="1" w:styleId="EYHeading3EYBodySubhead">
    <w:name w:val="EY Heading 3 (EY Body Subhead)"/>
    <w:basedOn w:val="EYHeading1"/>
    <w:next w:val="EYBodyText"/>
    <w:rsid w:val="00CB48CA"/>
    <w:pPr>
      <w:pageBreakBefore w:val="0"/>
      <w:spacing w:before="155" w:after="155" w:line="310" w:lineRule="exact"/>
      <w:outlineLvl w:val="9"/>
    </w:pPr>
    <w:rPr>
      <w:rFonts w:eastAsia="MS Mincho"/>
      <w:bCs/>
      <w:iCs/>
      <w:sz w:val="24"/>
    </w:rPr>
  </w:style>
  <w:style w:type="paragraph" w:customStyle="1" w:styleId="EYTOCHeading">
    <w:name w:val="EY TOC Heading"/>
    <w:basedOn w:val="EYHeading1"/>
    <w:rsid w:val="00003CC2"/>
    <w:pPr>
      <w:pageBreakBefore w:val="0"/>
      <w:outlineLvl w:val="9"/>
    </w:pPr>
  </w:style>
  <w:style w:type="paragraph" w:customStyle="1" w:styleId="EYCoverStyle">
    <w:name w:val="EY Cover Style"/>
    <w:basedOn w:val="EYBodyTextEYGray"/>
    <w:rsid w:val="00003CC2"/>
    <w:pPr>
      <w:spacing w:after="275" w:line="550" w:lineRule="exact"/>
    </w:pPr>
    <w:rPr>
      <w:spacing w:val="-4"/>
      <w:kern w:val="32"/>
      <w:sz w:val="48"/>
    </w:rPr>
  </w:style>
  <w:style w:type="paragraph" w:customStyle="1" w:styleId="EYNumberedList">
    <w:name w:val="EY Numbered List"/>
    <w:basedOn w:val="EYBodyText"/>
    <w:rsid w:val="00003CC2"/>
    <w:pPr>
      <w:numPr>
        <w:numId w:val="5"/>
      </w:numPr>
    </w:pPr>
  </w:style>
  <w:style w:type="paragraph" w:customStyle="1" w:styleId="EYResumeText">
    <w:name w:val="EY Resume Text"/>
    <w:basedOn w:val="Normal"/>
    <w:semiHidden/>
    <w:rsid w:val="00003CC2"/>
    <w:pPr>
      <w:spacing w:after="480" w:line="280" w:lineRule="exact"/>
    </w:pPr>
    <w:rPr>
      <w:rFonts w:eastAsia="MS Mincho" w:cs="Arial"/>
      <w:bCs/>
    </w:rPr>
  </w:style>
  <w:style w:type="paragraph" w:customStyle="1" w:styleId="EYHeaderleft">
    <w:name w:val="EY Header (left)"/>
    <w:basedOn w:val="EYHeader"/>
    <w:rsid w:val="00003CC2"/>
  </w:style>
  <w:style w:type="character" w:styleId="Emphasis">
    <w:name w:val="Emphasis"/>
    <w:basedOn w:val="EYBodyTextChar"/>
    <w:qFormat/>
    <w:rsid w:val="00AB2241"/>
    <w:rPr>
      <w:rFonts w:ascii="Trebuchet MS" w:eastAsia="MS Mincho" w:hAnsi="Trebuchet MS" w:cs="Arial"/>
      <w:bCs/>
      <w:i/>
      <w:iCs/>
      <w:lang w:val="en-US" w:eastAsia="en-US" w:bidi="ar-SA"/>
    </w:rPr>
  </w:style>
  <w:style w:type="character" w:styleId="Strong">
    <w:name w:val="Strong"/>
    <w:basedOn w:val="DefaultParagraphFont"/>
    <w:uiPriority w:val="22"/>
    <w:qFormat/>
    <w:rsid w:val="00AB2241"/>
    <w:rPr>
      <w:b/>
      <w:bCs/>
    </w:rPr>
  </w:style>
  <w:style w:type="paragraph" w:customStyle="1" w:styleId="EYFooter">
    <w:name w:val="EY Footer"/>
    <w:basedOn w:val="Footer"/>
    <w:rsid w:val="00003CC2"/>
    <w:pPr>
      <w:pBdr>
        <w:top w:val="single" w:sz="4" w:space="1" w:color="auto"/>
      </w:pBdr>
      <w:tabs>
        <w:tab w:val="clear" w:pos="4680"/>
        <w:tab w:val="clear" w:pos="9360"/>
        <w:tab w:val="right" w:pos="9000"/>
      </w:tabs>
    </w:pPr>
  </w:style>
  <w:style w:type="paragraph" w:customStyle="1" w:styleId="EYHeader">
    <w:name w:val="EY Header"/>
    <w:basedOn w:val="Header"/>
    <w:rsid w:val="00003CC2"/>
  </w:style>
  <w:style w:type="paragraph" w:customStyle="1" w:styleId="EYBulletTextLevel2">
    <w:name w:val="EY Bullet Text Level 2"/>
    <w:basedOn w:val="EYBodyText"/>
    <w:rsid w:val="00003CC2"/>
    <w:pPr>
      <w:numPr>
        <w:numId w:val="4"/>
      </w:numPr>
    </w:pPr>
  </w:style>
  <w:style w:type="paragraph" w:customStyle="1" w:styleId="EYBulletTextLevel1Indent">
    <w:name w:val="EY Bullet Text Level 1 Indent"/>
    <w:basedOn w:val="EYBulletTextLevel1"/>
    <w:rsid w:val="00003CC2"/>
    <w:pPr>
      <w:numPr>
        <w:numId w:val="0"/>
      </w:numPr>
      <w:ind w:left="720"/>
    </w:pPr>
  </w:style>
  <w:style w:type="paragraph" w:styleId="ListNumber">
    <w:name w:val="List Number"/>
    <w:basedOn w:val="Normal"/>
    <w:semiHidden/>
    <w:rsid w:val="00003CC2"/>
    <w:pPr>
      <w:numPr>
        <w:numId w:val="2"/>
      </w:numPr>
      <w:spacing w:after="120" w:line="280" w:lineRule="exact"/>
    </w:pPr>
  </w:style>
  <w:style w:type="paragraph" w:styleId="ListBullet">
    <w:name w:val="List Bullet"/>
    <w:basedOn w:val="Normal"/>
    <w:link w:val="ListBulletChar"/>
    <w:semiHidden/>
    <w:rsid w:val="00003CC2"/>
    <w:pPr>
      <w:numPr>
        <w:numId w:val="1"/>
      </w:numPr>
    </w:pPr>
  </w:style>
  <w:style w:type="paragraph" w:styleId="ListBullet2">
    <w:name w:val="List Bullet 2"/>
    <w:basedOn w:val="Normal"/>
    <w:semiHidden/>
    <w:rsid w:val="00003CC2"/>
    <w:pPr>
      <w:numPr>
        <w:numId w:val="3"/>
      </w:numPr>
    </w:pPr>
  </w:style>
  <w:style w:type="paragraph" w:customStyle="1" w:styleId="EYTOC1">
    <w:name w:val="EY TOC 1"/>
    <w:basedOn w:val="TOC1"/>
    <w:rsid w:val="00003CC2"/>
    <w:pPr>
      <w:spacing w:after="155"/>
    </w:pPr>
  </w:style>
  <w:style w:type="paragraph" w:customStyle="1" w:styleId="EYTOC2">
    <w:name w:val="EY TOC 2"/>
    <w:basedOn w:val="TOC2"/>
    <w:rsid w:val="00003CC2"/>
    <w:pPr>
      <w:spacing w:line="310" w:lineRule="exact"/>
    </w:pPr>
  </w:style>
  <w:style w:type="paragraph" w:customStyle="1" w:styleId="EYHeading1nobreak">
    <w:name w:val="EY Heading 1 (no break)"/>
    <w:basedOn w:val="EYHeading1"/>
    <w:rsid w:val="00003CC2"/>
    <w:pPr>
      <w:pageBreakBefore w:val="0"/>
    </w:pPr>
  </w:style>
  <w:style w:type="paragraph" w:customStyle="1" w:styleId="EYComment">
    <w:name w:val="EY Comment"/>
    <w:basedOn w:val="EYBodyText"/>
    <w:rsid w:val="00003CC2"/>
    <w:rPr>
      <w:b/>
      <w:i/>
      <w:color w:val="D60093"/>
    </w:rPr>
  </w:style>
  <w:style w:type="paragraph" w:customStyle="1" w:styleId="EYNote">
    <w:name w:val="EY Note"/>
    <w:basedOn w:val="EYBodyText"/>
    <w:rsid w:val="00003CC2"/>
    <w:pPr>
      <w:ind w:left="1440" w:right="720" w:hanging="720"/>
    </w:pPr>
  </w:style>
  <w:style w:type="paragraph" w:customStyle="1" w:styleId="EYListLevel1Indent">
    <w:name w:val="EY List Level 1 Indent"/>
    <w:basedOn w:val="EYBulletTextLevel1"/>
    <w:rsid w:val="00003CC2"/>
    <w:pPr>
      <w:numPr>
        <w:numId w:val="0"/>
      </w:numPr>
      <w:ind w:left="720"/>
    </w:pPr>
  </w:style>
  <w:style w:type="paragraph" w:customStyle="1" w:styleId="EYGlossaryTerm">
    <w:name w:val="EY Glossary Term"/>
    <w:basedOn w:val="EYNote"/>
    <w:rsid w:val="00003CC2"/>
    <w:pPr>
      <w:keepNext/>
      <w:keepLines/>
      <w:spacing w:after="60"/>
      <w:ind w:left="720" w:right="2880"/>
    </w:pPr>
    <w:rPr>
      <w:rFonts w:ascii="Arial Bold" w:hAnsi="Arial Bold"/>
      <w:b/>
      <w:color w:val="646464"/>
    </w:rPr>
  </w:style>
  <w:style w:type="paragraph" w:customStyle="1" w:styleId="EYGlossaryDefinition">
    <w:name w:val="EY Glossary Definition"/>
    <w:basedOn w:val="EYGlossaryTerm"/>
    <w:next w:val="EYBodyText"/>
    <w:rsid w:val="00003CC2"/>
    <w:pPr>
      <w:keepNext w:val="0"/>
      <w:spacing w:after="120"/>
      <w:ind w:right="0" w:firstLine="0"/>
    </w:pPr>
    <w:rPr>
      <w:rFonts w:ascii="Arial" w:hAnsi="Arial"/>
      <w:b w:val="0"/>
      <w:color w:val="auto"/>
    </w:rPr>
  </w:style>
  <w:style w:type="table" w:styleId="TableProfessional">
    <w:name w:val="Table Professional"/>
    <w:basedOn w:val="TableNormal"/>
    <w:semiHidden/>
    <w:rsid w:val="00003CC2"/>
    <w:pPr>
      <w:overflowPunct w:val="0"/>
      <w:autoSpaceDE w:val="0"/>
      <w:autoSpaceDN w:val="0"/>
      <w:adjustRightInd w:val="0"/>
      <w:textAlignment w:val="baseline"/>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customStyle="1" w:styleId="EYTableStyle">
    <w:name w:val="EY Table Style"/>
    <w:basedOn w:val="TableProfessional"/>
    <w:rsid w:val="00003CC2"/>
    <w:rPr>
      <w:rFonts w:ascii="Arial" w:hAnsi="Arial"/>
      <w:sz w:val="18"/>
    </w:rPr>
    <w:tblPr>
      <w:tblInd w:w="96" w:type="dxa"/>
      <w:tblBorders>
        <w:top w:val="single" w:sz="6" w:space="0" w:color="646464"/>
        <w:left w:val="single" w:sz="6" w:space="0" w:color="646464"/>
        <w:bottom w:val="single" w:sz="6" w:space="0" w:color="646464"/>
        <w:right w:val="single" w:sz="6" w:space="0" w:color="646464"/>
        <w:insideH w:val="single" w:sz="6" w:space="0" w:color="646464"/>
        <w:insideV w:val="single" w:sz="6" w:space="0" w:color="646464"/>
      </w:tblBorders>
      <w:tblCellMar>
        <w:top w:w="96" w:type="dxa"/>
        <w:left w:w="96" w:type="dxa"/>
        <w:bottom w:w="96" w:type="dxa"/>
        <w:right w:w="96" w:type="dxa"/>
      </w:tblCellMar>
    </w:tblPr>
    <w:tcPr>
      <w:shd w:val="clear" w:color="auto" w:fill="auto"/>
    </w:tcPr>
    <w:tblStylePr w:type="firstRow">
      <w:pPr>
        <w:jc w:val="left"/>
      </w:pPr>
      <w:rPr>
        <w:rFonts w:ascii="Arial" w:hAnsi="Arial"/>
        <w:b/>
        <w:bCs/>
        <w:color w:val="000000"/>
        <w:sz w:val="22"/>
      </w:rPr>
      <w:tblPr/>
      <w:tcPr>
        <w:tcBorders>
          <w:top w:val="single" w:sz="6" w:space="0" w:color="646464"/>
          <w:left w:val="single" w:sz="6" w:space="0" w:color="646464"/>
          <w:bottom w:val="single" w:sz="6" w:space="0" w:color="646464"/>
          <w:right w:val="single" w:sz="6" w:space="0" w:color="646464"/>
          <w:insideH w:val="single" w:sz="6" w:space="0" w:color="646464"/>
          <w:insideV w:val="single" w:sz="6" w:space="0" w:color="646464"/>
          <w:tl2br w:val="nil"/>
          <w:tr2bl w:val="nil"/>
        </w:tcBorders>
        <w:shd w:val="clear" w:color="auto" w:fill="CCCCCC"/>
      </w:tcPr>
    </w:tblStylePr>
  </w:style>
  <w:style w:type="table" w:customStyle="1" w:styleId="EYTableGrid">
    <w:name w:val="EY Table Grid"/>
    <w:basedOn w:val="TableGrid"/>
    <w:rsid w:val="00003CC2"/>
    <w:rPr>
      <w:rFonts w:ascii="Arial" w:hAnsi="Arial"/>
      <w:sz w:val="18"/>
    </w:rPr>
    <w:tblPr>
      <w:tblInd w:w="96" w:type="dxa"/>
      <w:tblCellMar>
        <w:top w:w="24" w:type="dxa"/>
        <w:left w:w="96" w:type="dxa"/>
        <w:bottom w:w="24" w:type="dxa"/>
        <w:right w:w="96" w:type="dxa"/>
      </w:tblCellMar>
    </w:tblPr>
  </w:style>
  <w:style w:type="paragraph" w:customStyle="1" w:styleId="EYFigureCaption">
    <w:name w:val="EY Figure Caption"/>
    <w:basedOn w:val="EYBodyText"/>
    <w:next w:val="EYBodyText"/>
    <w:rsid w:val="00003CC2"/>
    <w:pPr>
      <w:spacing w:after="180" w:line="240" w:lineRule="exact"/>
      <w:jc w:val="center"/>
    </w:pPr>
    <w:rPr>
      <w:i/>
      <w:sz w:val="18"/>
      <w:szCs w:val="18"/>
    </w:rPr>
  </w:style>
  <w:style w:type="paragraph" w:styleId="Quote">
    <w:name w:val="Quote"/>
    <w:basedOn w:val="EYBodyTextEYGray"/>
    <w:link w:val="QuoteChar"/>
    <w:qFormat/>
    <w:rsid w:val="00AB2241"/>
    <w:pPr>
      <w:spacing w:after="180" w:line="360" w:lineRule="exact"/>
    </w:pPr>
    <w:rPr>
      <w:spacing w:val="-4"/>
      <w:sz w:val="28"/>
    </w:rPr>
  </w:style>
  <w:style w:type="paragraph" w:customStyle="1" w:styleId="EYBodyTextEYGray">
    <w:name w:val="EY Body Text (EY Gray)"/>
    <w:basedOn w:val="EYBodyText"/>
    <w:link w:val="EYBodyTextEYGrayChar"/>
    <w:rsid w:val="00003CC2"/>
    <w:rPr>
      <w:color w:val="646464"/>
    </w:rPr>
  </w:style>
  <w:style w:type="character" w:customStyle="1" w:styleId="EYBodyTextChar">
    <w:name w:val="EY Body Text Char"/>
    <w:basedOn w:val="DefaultParagraphFont"/>
    <w:link w:val="EYBodyText"/>
    <w:rsid w:val="00F21874"/>
    <w:rPr>
      <w:rFonts w:ascii="Trebuchet MS" w:eastAsia="MS Mincho" w:hAnsi="Trebuchet MS" w:cs="Arial"/>
      <w:bCs/>
      <w:lang w:val="en-US" w:eastAsia="en-US" w:bidi="ar-SA"/>
    </w:rPr>
  </w:style>
  <w:style w:type="character" w:customStyle="1" w:styleId="EYBodyTextEYGrayChar">
    <w:name w:val="EY Body Text (EY Gray) Char"/>
    <w:basedOn w:val="EYBodyTextChar"/>
    <w:link w:val="EYBodyTextEYGray"/>
    <w:rsid w:val="00003CC2"/>
    <w:rPr>
      <w:rFonts w:ascii="Trebuchet MS" w:eastAsia="MS Mincho" w:hAnsi="Trebuchet MS" w:cs="Arial"/>
      <w:bCs/>
      <w:color w:val="646464"/>
      <w:lang w:val="en-US" w:eastAsia="en-US" w:bidi="ar-SA"/>
    </w:rPr>
  </w:style>
  <w:style w:type="paragraph" w:customStyle="1" w:styleId="Quote-Author">
    <w:name w:val="Quote - Author"/>
    <w:basedOn w:val="EYBodyTextEYGray"/>
    <w:link w:val="Quote-AuthorChar"/>
    <w:semiHidden/>
    <w:rsid w:val="00003CC2"/>
    <w:pPr>
      <w:spacing w:after="0" w:line="240" w:lineRule="exact"/>
    </w:pPr>
    <w:rPr>
      <w:sz w:val="18"/>
    </w:rPr>
  </w:style>
  <w:style w:type="character" w:customStyle="1" w:styleId="Quote-AuthorChar">
    <w:name w:val="Quote - Author Char"/>
    <w:basedOn w:val="EYBodyTextEYGrayChar"/>
    <w:link w:val="Quote-Author"/>
    <w:rsid w:val="00003CC2"/>
    <w:rPr>
      <w:rFonts w:ascii="Trebuchet MS" w:eastAsia="MS Mincho" w:hAnsi="Trebuchet MS" w:cs="Arial"/>
      <w:bCs/>
      <w:color w:val="646464"/>
      <w:sz w:val="18"/>
      <w:lang w:val="en-US" w:eastAsia="en-US" w:bidi="ar-SA"/>
    </w:rPr>
  </w:style>
  <w:style w:type="paragraph" w:customStyle="1" w:styleId="EYHeaderright">
    <w:name w:val="EY Header (right)"/>
    <w:basedOn w:val="EYHeader"/>
    <w:rsid w:val="00003CC2"/>
    <w:pPr>
      <w:jc w:val="right"/>
    </w:pPr>
  </w:style>
  <w:style w:type="paragraph" w:customStyle="1" w:styleId="EYTableBulletLevel2">
    <w:name w:val="EY Table Bullet Level 2"/>
    <w:basedOn w:val="EYTableBullet"/>
    <w:rsid w:val="00003CC2"/>
    <w:pPr>
      <w:ind w:left="576"/>
    </w:pPr>
  </w:style>
  <w:style w:type="paragraph" w:styleId="Caption">
    <w:name w:val="caption"/>
    <w:basedOn w:val="Normal"/>
    <w:next w:val="Normal"/>
    <w:qFormat/>
    <w:rsid w:val="00AB2241"/>
    <w:rPr>
      <w:b/>
      <w:bCs/>
    </w:rPr>
  </w:style>
  <w:style w:type="paragraph" w:customStyle="1" w:styleId="ProcedureText">
    <w:name w:val="Procedure Text"/>
    <w:basedOn w:val="Normal"/>
    <w:rsid w:val="00003CC2"/>
    <w:pPr>
      <w:overflowPunct/>
      <w:autoSpaceDE/>
      <w:autoSpaceDN/>
      <w:adjustRightInd/>
      <w:spacing w:before="60" w:after="60"/>
      <w:textAlignment w:val="auto"/>
    </w:pPr>
    <w:rPr>
      <w:rFonts w:ascii="Arial" w:hAnsi="Arial" w:cs="Arial"/>
      <w:sz w:val="18"/>
      <w:szCs w:val="18"/>
    </w:rPr>
  </w:style>
  <w:style w:type="paragraph" w:customStyle="1" w:styleId="DeletableInstructions">
    <w:name w:val="Deletable Instructions"/>
    <w:basedOn w:val="EYBodyText"/>
    <w:rsid w:val="00003CC2"/>
    <w:rPr>
      <w:i/>
      <w:color w:val="0000FF"/>
    </w:rPr>
  </w:style>
  <w:style w:type="paragraph" w:styleId="BalloonText">
    <w:name w:val="Balloon Text"/>
    <w:basedOn w:val="Normal"/>
    <w:semiHidden/>
    <w:rsid w:val="00003CC2"/>
    <w:rPr>
      <w:rFonts w:ascii="Tahoma" w:hAnsi="Tahoma" w:cs="Tahoma"/>
      <w:sz w:val="16"/>
      <w:szCs w:val="16"/>
    </w:rPr>
  </w:style>
  <w:style w:type="paragraph" w:customStyle="1" w:styleId="ProcNumbers">
    <w:name w:val="ProcNumbers"/>
    <w:rsid w:val="00003CC2"/>
    <w:pPr>
      <w:numPr>
        <w:numId w:val="7"/>
      </w:numPr>
      <w:spacing w:before="60"/>
      <w:jc w:val="right"/>
    </w:pPr>
    <w:rPr>
      <w:szCs w:val="24"/>
    </w:rPr>
  </w:style>
  <w:style w:type="paragraph" w:customStyle="1" w:styleId="TableText">
    <w:name w:val="Table Text"/>
    <w:rsid w:val="00003CC2"/>
    <w:pPr>
      <w:spacing w:after="120" w:line="220" w:lineRule="exact"/>
    </w:pPr>
    <w:rPr>
      <w:sz w:val="18"/>
      <w:szCs w:val="24"/>
    </w:rPr>
  </w:style>
  <w:style w:type="paragraph" w:styleId="ListBullet3">
    <w:name w:val="List Bullet 3"/>
    <w:basedOn w:val="Normal"/>
    <w:rsid w:val="00003CC2"/>
    <w:pPr>
      <w:tabs>
        <w:tab w:val="num" w:pos="4046"/>
      </w:tabs>
      <w:overflowPunct/>
      <w:autoSpaceDE/>
      <w:autoSpaceDN/>
      <w:adjustRightInd/>
      <w:spacing w:after="120"/>
      <w:ind w:left="4046" w:hanging="360"/>
      <w:textAlignment w:val="auto"/>
    </w:pPr>
    <w:rPr>
      <w:szCs w:val="24"/>
    </w:rPr>
  </w:style>
  <w:style w:type="paragraph" w:styleId="ListBullet4">
    <w:name w:val="List Bullet 4"/>
    <w:basedOn w:val="Normal"/>
    <w:rsid w:val="00003CC2"/>
    <w:pPr>
      <w:tabs>
        <w:tab w:val="num" w:pos="4406"/>
      </w:tabs>
      <w:overflowPunct/>
      <w:autoSpaceDE/>
      <w:autoSpaceDN/>
      <w:adjustRightInd/>
      <w:spacing w:after="120"/>
      <w:ind w:left="4406" w:hanging="360"/>
      <w:textAlignment w:val="auto"/>
    </w:pPr>
    <w:rPr>
      <w:szCs w:val="24"/>
    </w:rPr>
  </w:style>
  <w:style w:type="paragraph" w:styleId="ListBullet5">
    <w:name w:val="List Bullet 5"/>
    <w:basedOn w:val="Normal"/>
    <w:rsid w:val="00003CC2"/>
    <w:pPr>
      <w:tabs>
        <w:tab w:val="num" w:pos="4766"/>
      </w:tabs>
      <w:overflowPunct/>
      <w:autoSpaceDE/>
      <w:autoSpaceDN/>
      <w:adjustRightInd/>
      <w:spacing w:after="120"/>
      <w:ind w:left="4766" w:hanging="360"/>
      <w:textAlignment w:val="auto"/>
    </w:pPr>
    <w:rPr>
      <w:szCs w:val="24"/>
    </w:rPr>
  </w:style>
  <w:style w:type="character" w:customStyle="1" w:styleId="ListBulletChar">
    <w:name w:val="List Bullet Char"/>
    <w:basedOn w:val="DefaultParagraphFont"/>
    <w:link w:val="ListBullet"/>
    <w:semiHidden/>
    <w:rsid w:val="00003CC2"/>
    <w:rPr>
      <w:rFonts w:ascii="EYInterstate" w:hAnsi="EYInterstate"/>
    </w:rPr>
  </w:style>
  <w:style w:type="paragraph" w:styleId="TOC8">
    <w:name w:val="toc 8"/>
    <w:basedOn w:val="Normal"/>
    <w:next w:val="Normal"/>
    <w:autoRedefine/>
    <w:uiPriority w:val="39"/>
    <w:rsid w:val="00003CC2"/>
    <w:pPr>
      <w:ind w:left="1540"/>
    </w:pPr>
  </w:style>
  <w:style w:type="paragraph" w:customStyle="1" w:styleId="TableBullet">
    <w:name w:val="Table Bullet"/>
    <w:rsid w:val="00003CC2"/>
    <w:pPr>
      <w:numPr>
        <w:numId w:val="8"/>
      </w:numPr>
      <w:tabs>
        <w:tab w:val="clear" w:pos="360"/>
        <w:tab w:val="num" w:pos="273"/>
      </w:tabs>
      <w:spacing w:after="120" w:line="220" w:lineRule="exact"/>
      <w:ind w:left="273" w:hanging="267"/>
    </w:pPr>
    <w:rPr>
      <w:sz w:val="18"/>
      <w:szCs w:val="24"/>
    </w:rPr>
  </w:style>
  <w:style w:type="paragraph" w:customStyle="1" w:styleId="CalloutBody">
    <w:name w:val="Callout Body"/>
    <w:rsid w:val="00003CC2"/>
    <w:pPr>
      <w:spacing w:before="120"/>
    </w:pPr>
    <w:rPr>
      <w:szCs w:val="24"/>
    </w:rPr>
  </w:style>
  <w:style w:type="paragraph" w:customStyle="1" w:styleId="Non-Topic">
    <w:name w:val="Non-Topic"/>
    <w:link w:val="Non-TopicChar"/>
    <w:rsid w:val="00003CC2"/>
    <w:pPr>
      <w:spacing w:after="360" w:line="380" w:lineRule="exact"/>
      <w:ind w:left="2966"/>
    </w:pPr>
    <w:rPr>
      <w:rFonts w:ascii="EY Gothic Comp Demi" w:hAnsi="EY Gothic Comp Demi" w:cs="Arial"/>
      <w:bCs/>
      <w:kern w:val="32"/>
      <w:sz w:val="44"/>
      <w:szCs w:val="32"/>
    </w:rPr>
  </w:style>
  <w:style w:type="character" w:customStyle="1" w:styleId="Non-TopicChar">
    <w:name w:val="Non-Topic Char"/>
    <w:basedOn w:val="DefaultParagraphFont"/>
    <w:link w:val="Non-Topic"/>
    <w:rsid w:val="00003CC2"/>
    <w:rPr>
      <w:rFonts w:ascii="EY Gothic Comp Demi" w:hAnsi="EY Gothic Comp Demi" w:cs="Arial"/>
      <w:bCs/>
      <w:kern w:val="32"/>
      <w:sz w:val="44"/>
      <w:szCs w:val="32"/>
      <w:lang w:val="en-US" w:eastAsia="en-US" w:bidi="ar-SA"/>
    </w:rPr>
  </w:style>
  <w:style w:type="paragraph" w:customStyle="1" w:styleId="Instructions">
    <w:name w:val="Instructions"/>
    <w:basedOn w:val="EYBodyText"/>
    <w:rsid w:val="00003CC2"/>
    <w:rPr>
      <w:i/>
      <w:color w:val="0000FF"/>
    </w:rPr>
  </w:style>
  <w:style w:type="paragraph" w:customStyle="1" w:styleId="Instructionsbullet">
    <w:name w:val="Instructions bullet"/>
    <w:basedOn w:val="Instructions"/>
    <w:rsid w:val="00003CC2"/>
    <w:pPr>
      <w:numPr>
        <w:numId w:val="9"/>
      </w:numPr>
    </w:pPr>
  </w:style>
  <w:style w:type="paragraph" w:customStyle="1" w:styleId="InstructionsTable">
    <w:name w:val="Instructions Table"/>
    <w:basedOn w:val="Instructions"/>
    <w:rsid w:val="00003CC2"/>
    <w:rPr>
      <w:sz w:val="18"/>
      <w:szCs w:val="18"/>
    </w:rPr>
  </w:style>
  <w:style w:type="paragraph" w:customStyle="1" w:styleId="DeletableInstructionsTable">
    <w:name w:val="Deletable Instructions Table"/>
    <w:basedOn w:val="InstructionsTable"/>
    <w:rsid w:val="00003CC2"/>
    <w:pPr>
      <w:spacing w:before="80" w:after="40" w:line="240" w:lineRule="exact"/>
    </w:pPr>
  </w:style>
  <w:style w:type="paragraph" w:customStyle="1" w:styleId="Subheading">
    <w:name w:val="Subheading"/>
    <w:basedOn w:val="EYBodyText"/>
    <w:rsid w:val="00003CC2"/>
  </w:style>
  <w:style w:type="paragraph" w:customStyle="1" w:styleId="EYUPSubheading">
    <w:name w:val="EY UP Subheading"/>
    <w:basedOn w:val="EYBodyText"/>
    <w:next w:val="EYBodyText"/>
    <w:rsid w:val="00003CC2"/>
    <w:pPr>
      <w:keepNext/>
    </w:pPr>
    <w:rPr>
      <w:i/>
      <w:color w:val="646464"/>
    </w:rPr>
  </w:style>
  <w:style w:type="character" w:customStyle="1" w:styleId="EYTableTextChar">
    <w:name w:val="EY Table Text Char"/>
    <w:basedOn w:val="EYBodyTextChar"/>
    <w:link w:val="EYTableText"/>
    <w:rsid w:val="00003CC2"/>
    <w:rPr>
      <w:rFonts w:ascii="Trebuchet MS" w:eastAsia="MS Mincho" w:hAnsi="Trebuchet MS" w:cs="Arial"/>
      <w:bCs/>
      <w:sz w:val="18"/>
      <w:lang w:val="en-US" w:eastAsia="en-US" w:bidi="ar-SA"/>
    </w:rPr>
  </w:style>
  <w:style w:type="paragraph" w:styleId="NormalWeb">
    <w:name w:val="Normal (Web)"/>
    <w:basedOn w:val="Normal"/>
    <w:uiPriority w:val="99"/>
    <w:rsid w:val="00003CC2"/>
    <w:pPr>
      <w:overflowPunct/>
      <w:autoSpaceDE/>
      <w:autoSpaceDN/>
      <w:adjustRightInd/>
      <w:spacing w:before="100" w:beforeAutospacing="1" w:after="100" w:afterAutospacing="1"/>
      <w:textAlignment w:val="auto"/>
    </w:pPr>
    <w:rPr>
      <w:rFonts w:ascii="Arial" w:hAnsi="Arial" w:cs="Arial"/>
    </w:rPr>
  </w:style>
  <w:style w:type="paragraph" w:customStyle="1" w:styleId="Tabletext0">
    <w:name w:val="Tabletext"/>
    <w:basedOn w:val="Normal"/>
    <w:rsid w:val="00003CC2"/>
    <w:pPr>
      <w:keepLines/>
      <w:overflowPunct/>
      <w:autoSpaceDE/>
      <w:autoSpaceDN/>
      <w:adjustRightInd/>
      <w:spacing w:after="120"/>
      <w:textAlignment w:val="auto"/>
    </w:pPr>
    <w:rPr>
      <w:sz w:val="24"/>
      <w:szCs w:val="24"/>
    </w:rPr>
  </w:style>
  <w:style w:type="paragraph" w:customStyle="1" w:styleId="Bullet">
    <w:name w:val="Bullet"/>
    <w:basedOn w:val="Normal"/>
    <w:rsid w:val="00003CC2"/>
    <w:pPr>
      <w:tabs>
        <w:tab w:val="left" w:pos="720"/>
        <w:tab w:val="num" w:pos="1440"/>
      </w:tabs>
      <w:overflowPunct/>
      <w:autoSpaceDE/>
      <w:autoSpaceDN/>
      <w:adjustRightInd/>
      <w:spacing w:before="120"/>
      <w:ind w:left="720" w:right="360" w:hanging="360"/>
      <w:jc w:val="both"/>
      <w:textAlignment w:val="auto"/>
    </w:pPr>
    <w:rPr>
      <w:rFonts w:ascii="Book Antiqua" w:hAnsi="Book Antiqua"/>
      <w:sz w:val="24"/>
      <w:szCs w:val="24"/>
    </w:rPr>
  </w:style>
  <w:style w:type="paragraph" w:customStyle="1" w:styleId="ProcedureTextBullet">
    <w:name w:val="Procedure Text Bullet"/>
    <w:basedOn w:val="ProcedureText"/>
    <w:rsid w:val="00003CC2"/>
    <w:pPr>
      <w:numPr>
        <w:numId w:val="10"/>
      </w:numPr>
    </w:pPr>
  </w:style>
  <w:style w:type="paragraph" w:styleId="CommentText">
    <w:name w:val="annotation text"/>
    <w:basedOn w:val="Normal"/>
    <w:link w:val="CommentTextChar"/>
    <w:semiHidden/>
    <w:rsid w:val="00003CC2"/>
    <w:pPr>
      <w:overflowPunct/>
      <w:autoSpaceDE/>
      <w:autoSpaceDN/>
      <w:adjustRightInd/>
      <w:textAlignment w:val="auto"/>
    </w:pPr>
  </w:style>
  <w:style w:type="paragraph" w:customStyle="1" w:styleId="InfoBlue">
    <w:name w:val="InfoBlue"/>
    <w:basedOn w:val="Normal"/>
    <w:next w:val="BodyText"/>
    <w:autoRedefine/>
    <w:rsid w:val="00003CC2"/>
    <w:pPr>
      <w:overflowPunct/>
      <w:autoSpaceDE/>
      <w:autoSpaceDN/>
      <w:adjustRightInd/>
      <w:spacing w:after="120"/>
      <w:ind w:left="720"/>
      <w:textAlignment w:val="auto"/>
    </w:pPr>
    <w:rPr>
      <w:i/>
      <w:color w:val="3366FF"/>
      <w:sz w:val="24"/>
      <w:szCs w:val="24"/>
    </w:rPr>
  </w:style>
  <w:style w:type="paragraph" w:customStyle="1" w:styleId="BodyNumber">
    <w:name w:val="Body Number"/>
    <w:rsid w:val="00003CC2"/>
    <w:pPr>
      <w:numPr>
        <w:numId w:val="11"/>
      </w:numPr>
      <w:spacing w:after="120"/>
    </w:pPr>
    <w:rPr>
      <w:szCs w:val="24"/>
    </w:rPr>
  </w:style>
  <w:style w:type="paragraph" w:styleId="HTMLPreformatted">
    <w:name w:val="HTML Preformatted"/>
    <w:basedOn w:val="Normal"/>
    <w:link w:val="HTMLPreformattedChar"/>
    <w:uiPriority w:val="99"/>
    <w:rsid w:val="00003C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overflowPunct/>
      <w:autoSpaceDE/>
      <w:autoSpaceDN/>
      <w:adjustRightInd/>
      <w:textAlignment w:val="auto"/>
    </w:pPr>
    <w:rPr>
      <w:rFonts w:ascii="Courier New" w:hAnsi="Courier New" w:cs="Courier New"/>
    </w:rPr>
  </w:style>
  <w:style w:type="character" w:customStyle="1" w:styleId="Heading1Char">
    <w:name w:val="Heading 1 Char"/>
    <w:basedOn w:val="DefaultParagraphFont"/>
    <w:link w:val="Heading1"/>
    <w:rsid w:val="002209BE"/>
    <w:rPr>
      <w:rFonts w:ascii="EYInterstate" w:eastAsiaTheme="majorEastAsia" w:hAnsi="EYInterstate" w:cs="Arial"/>
      <w:b/>
      <w:color w:val="646464"/>
      <w:spacing w:val="-4"/>
      <w:kern w:val="32"/>
      <w:sz w:val="40"/>
      <w:szCs w:val="32"/>
    </w:rPr>
  </w:style>
  <w:style w:type="character" w:customStyle="1" w:styleId="EYHeading1CharChar">
    <w:name w:val="EY Heading 1 Char Char"/>
    <w:basedOn w:val="Heading1Char"/>
    <w:link w:val="EYHeading1"/>
    <w:rsid w:val="00E85950"/>
    <w:rPr>
      <w:rFonts w:ascii="EYInterstate" w:eastAsiaTheme="majorEastAsia" w:hAnsi="EYInterstate" w:cs="Arial"/>
      <w:b w:val="0"/>
      <w:color w:val="646464"/>
      <w:spacing w:val="-4"/>
      <w:kern w:val="32"/>
      <w:sz w:val="44"/>
      <w:szCs w:val="32"/>
    </w:rPr>
  </w:style>
  <w:style w:type="character" w:customStyle="1" w:styleId="EYHeading2Char">
    <w:name w:val="EY Heading 2 Char"/>
    <w:basedOn w:val="EYHeading1CharChar"/>
    <w:link w:val="EYHeading2"/>
    <w:rsid w:val="008C1BC4"/>
    <w:rPr>
      <w:rFonts w:ascii="EYInterstate" w:eastAsiaTheme="majorEastAsia" w:hAnsi="EYInterstate" w:cs="Arial"/>
      <w:b w:val="0"/>
      <w:color w:val="646464"/>
      <w:spacing w:val="-4"/>
      <w:kern w:val="32"/>
      <w:sz w:val="32"/>
      <w:szCs w:val="32"/>
    </w:rPr>
  </w:style>
  <w:style w:type="character" w:customStyle="1" w:styleId="EYBulletTextLevel1Char">
    <w:name w:val="EY Bullet Text Level 1 Char"/>
    <w:basedOn w:val="EYBodyTextChar"/>
    <w:link w:val="EYBulletTextLevel1"/>
    <w:uiPriority w:val="99"/>
    <w:rsid w:val="00003CC2"/>
    <w:rPr>
      <w:rFonts w:ascii="EYInterstate" w:eastAsia="MS Mincho" w:hAnsi="EYInterstate" w:cs="Arial"/>
      <w:bCs w:val="0"/>
      <w:noProof/>
      <w:lang w:val="en-US" w:eastAsia="en-US" w:bidi="ar-SA"/>
    </w:rPr>
  </w:style>
  <w:style w:type="character" w:styleId="CommentReference">
    <w:name w:val="annotation reference"/>
    <w:basedOn w:val="DefaultParagraphFont"/>
    <w:semiHidden/>
    <w:rsid w:val="00003CC2"/>
    <w:rPr>
      <w:sz w:val="16"/>
      <w:szCs w:val="16"/>
    </w:rPr>
  </w:style>
  <w:style w:type="paragraph" w:styleId="CommentSubject">
    <w:name w:val="annotation subject"/>
    <w:basedOn w:val="CommentText"/>
    <w:next w:val="CommentText"/>
    <w:semiHidden/>
    <w:rsid w:val="00003CC2"/>
    <w:pPr>
      <w:overflowPunct w:val="0"/>
      <w:autoSpaceDE w:val="0"/>
      <w:autoSpaceDN w:val="0"/>
      <w:adjustRightInd w:val="0"/>
      <w:textAlignment w:val="baseline"/>
    </w:pPr>
    <w:rPr>
      <w:b/>
      <w:bCs/>
    </w:rPr>
  </w:style>
  <w:style w:type="paragraph" w:customStyle="1" w:styleId="level2bullet">
    <w:name w:val="level 2 bullet"/>
    <w:basedOn w:val="Normal"/>
    <w:rsid w:val="00B25EEA"/>
    <w:pPr>
      <w:tabs>
        <w:tab w:val="left" w:pos="720"/>
        <w:tab w:val="left" w:pos="5760"/>
      </w:tabs>
      <w:overflowPunct/>
      <w:autoSpaceDE/>
      <w:autoSpaceDN/>
      <w:adjustRightInd/>
      <w:ind w:left="576" w:right="720" w:hanging="288"/>
      <w:textAlignment w:val="auto"/>
    </w:pPr>
    <w:rPr>
      <w:color w:val="000000"/>
      <w:sz w:val="24"/>
    </w:rPr>
  </w:style>
  <w:style w:type="character" w:customStyle="1" w:styleId="smalltitle1">
    <w:name w:val="smalltitle1"/>
    <w:basedOn w:val="DefaultParagraphFont"/>
    <w:rsid w:val="00A516C9"/>
    <w:rPr>
      <w:rFonts w:ascii="Arial" w:hAnsi="Arial" w:cs="Arial" w:hint="default"/>
      <w:b/>
      <w:bCs/>
      <w:i w:val="0"/>
      <w:iCs w:val="0"/>
      <w:sz w:val="20"/>
      <w:szCs w:val="20"/>
    </w:rPr>
  </w:style>
  <w:style w:type="paragraph" w:customStyle="1" w:styleId="infoblue0">
    <w:name w:val="infoblue"/>
    <w:basedOn w:val="Normal"/>
    <w:rsid w:val="00060782"/>
    <w:pPr>
      <w:overflowPunct/>
      <w:autoSpaceDE/>
      <w:autoSpaceDN/>
      <w:adjustRightInd/>
      <w:spacing w:after="120" w:line="240" w:lineRule="atLeast"/>
      <w:ind w:left="720"/>
      <w:textAlignment w:val="auto"/>
    </w:pPr>
    <w:rPr>
      <w:i/>
      <w:iCs/>
      <w:color w:val="0000FF"/>
    </w:rPr>
  </w:style>
  <w:style w:type="paragraph" w:styleId="DocumentMap">
    <w:name w:val="Document Map"/>
    <w:basedOn w:val="Normal"/>
    <w:semiHidden/>
    <w:rsid w:val="00131F8F"/>
    <w:pPr>
      <w:shd w:val="clear" w:color="auto" w:fill="000080"/>
    </w:pPr>
    <w:rPr>
      <w:rFonts w:ascii="Tahoma" w:hAnsi="Tahoma" w:cs="Tahoma"/>
    </w:rPr>
  </w:style>
  <w:style w:type="character" w:customStyle="1" w:styleId="Heading3Char">
    <w:name w:val="Heading 3 Char"/>
    <w:basedOn w:val="DefaultParagraphFont"/>
    <w:link w:val="Heading3"/>
    <w:rsid w:val="00AB2241"/>
    <w:rPr>
      <w:rFonts w:ascii="EYInterstate" w:eastAsia="MS Mincho" w:hAnsi="EYInterstate" w:cs="Arial"/>
      <w:bCs/>
      <w:iCs/>
      <w:color w:val="646464"/>
      <w:spacing w:val="-4"/>
      <w:kern w:val="32"/>
      <w:sz w:val="24"/>
      <w:szCs w:val="32"/>
    </w:rPr>
  </w:style>
  <w:style w:type="paragraph" w:styleId="ListParagraph">
    <w:name w:val="List Paragraph"/>
    <w:basedOn w:val="Normal"/>
    <w:uiPriority w:val="34"/>
    <w:qFormat/>
    <w:rsid w:val="00AB2241"/>
    <w:pPr>
      <w:ind w:left="720"/>
    </w:pPr>
  </w:style>
  <w:style w:type="character" w:customStyle="1" w:styleId="EYHeading1Char">
    <w:name w:val="EY Heading 1 Char"/>
    <w:basedOn w:val="Heading1Char"/>
    <w:rsid w:val="00D52E9D"/>
    <w:rPr>
      <w:rFonts w:ascii="Arial" w:eastAsiaTheme="majorEastAsia" w:hAnsi="Arial" w:cs="Arial"/>
      <w:b/>
      <w:color w:val="646464"/>
      <w:spacing w:val="-4"/>
      <w:kern w:val="32"/>
      <w:sz w:val="48"/>
      <w:szCs w:val="32"/>
      <w:lang w:val="en-US" w:eastAsia="en-US" w:bidi="ar-SA"/>
    </w:rPr>
  </w:style>
  <w:style w:type="paragraph" w:styleId="TOC4">
    <w:name w:val="toc 4"/>
    <w:basedOn w:val="Normal"/>
    <w:next w:val="Normal"/>
    <w:autoRedefine/>
    <w:uiPriority w:val="39"/>
    <w:rsid w:val="00872DBF"/>
    <w:pPr>
      <w:tabs>
        <w:tab w:val="left" w:pos="1800"/>
        <w:tab w:val="right" w:leader="dot" w:pos="8640"/>
      </w:tabs>
      <w:spacing w:after="100"/>
      <w:ind w:left="3240" w:hanging="2160"/>
    </w:pPr>
  </w:style>
  <w:style w:type="paragraph" w:styleId="NoSpacing">
    <w:name w:val="No Spacing"/>
    <w:uiPriority w:val="1"/>
    <w:qFormat/>
    <w:rsid w:val="00AB2241"/>
    <w:pPr>
      <w:overflowPunct w:val="0"/>
      <w:autoSpaceDE w:val="0"/>
      <w:autoSpaceDN w:val="0"/>
      <w:adjustRightInd w:val="0"/>
      <w:textAlignment w:val="baseline"/>
    </w:pPr>
    <w:rPr>
      <w:rFonts w:ascii="Trebuchet MS" w:hAnsi="Trebuchet MS"/>
    </w:rPr>
  </w:style>
  <w:style w:type="paragraph" w:styleId="TOC5">
    <w:name w:val="toc 5"/>
    <w:basedOn w:val="Normal"/>
    <w:next w:val="Normal"/>
    <w:autoRedefine/>
    <w:uiPriority w:val="39"/>
    <w:unhideWhenUsed/>
    <w:rsid w:val="000B6751"/>
    <w:pPr>
      <w:overflowPunct/>
      <w:autoSpaceDE/>
      <w:autoSpaceDN/>
      <w:adjustRightInd/>
      <w:spacing w:after="100" w:line="276" w:lineRule="auto"/>
      <w:ind w:left="880"/>
      <w:textAlignment w:val="auto"/>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0B6751"/>
    <w:pPr>
      <w:overflowPunct/>
      <w:autoSpaceDE/>
      <w:autoSpaceDN/>
      <w:adjustRightInd/>
      <w:spacing w:after="100" w:line="276" w:lineRule="auto"/>
      <w:ind w:left="1100"/>
      <w:textAlignment w:val="auto"/>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0B6751"/>
    <w:pPr>
      <w:overflowPunct/>
      <w:autoSpaceDE/>
      <w:autoSpaceDN/>
      <w:adjustRightInd/>
      <w:spacing w:after="100" w:line="276" w:lineRule="auto"/>
      <w:ind w:left="1320"/>
      <w:textAlignment w:val="auto"/>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0B6751"/>
    <w:pPr>
      <w:overflowPunct/>
      <w:autoSpaceDE/>
      <w:autoSpaceDN/>
      <w:adjustRightInd/>
      <w:spacing w:after="100" w:line="276" w:lineRule="auto"/>
      <w:ind w:left="1760"/>
      <w:textAlignment w:val="auto"/>
    </w:pPr>
    <w:rPr>
      <w:rFonts w:asciiTheme="minorHAnsi" w:eastAsiaTheme="minorEastAsia" w:hAnsiTheme="minorHAnsi" w:cstheme="minorBidi"/>
      <w:sz w:val="22"/>
      <w:szCs w:val="22"/>
    </w:rPr>
  </w:style>
  <w:style w:type="character" w:customStyle="1" w:styleId="QuoteChar">
    <w:name w:val="Quote Char"/>
    <w:basedOn w:val="DefaultParagraphFont"/>
    <w:link w:val="Quote"/>
    <w:rsid w:val="00AB2241"/>
    <w:rPr>
      <w:rFonts w:ascii="Trebuchet MS" w:eastAsia="MS Mincho" w:hAnsi="Trebuchet MS" w:cs="Arial"/>
      <w:bCs/>
      <w:color w:val="646464"/>
      <w:spacing w:val="-4"/>
      <w:sz w:val="28"/>
    </w:rPr>
  </w:style>
  <w:style w:type="paragraph" w:customStyle="1" w:styleId="Bodycopy">
    <w:name w:val="Body copy"/>
    <w:basedOn w:val="Normal"/>
    <w:rsid w:val="0099593E"/>
    <w:pPr>
      <w:suppressAutoHyphens/>
      <w:overflowPunct/>
      <w:spacing w:after="120" w:line="240" w:lineRule="atLeast"/>
      <w:textAlignment w:val="center"/>
    </w:pPr>
    <w:rPr>
      <w:rFonts w:ascii="EYInterstate Light" w:hAnsi="EYInterstate Light" w:cs="EYInterstate Light"/>
      <w:color w:val="000000"/>
      <w:spacing w:val="-4"/>
      <w:sz w:val="18"/>
      <w:szCs w:val="18"/>
    </w:rPr>
  </w:style>
  <w:style w:type="paragraph" w:customStyle="1" w:styleId="Default">
    <w:name w:val="Default"/>
    <w:rsid w:val="00412BE4"/>
    <w:pPr>
      <w:autoSpaceDE w:val="0"/>
      <w:autoSpaceDN w:val="0"/>
      <w:adjustRightInd w:val="0"/>
    </w:pPr>
    <w:rPr>
      <w:rFonts w:ascii="EYInterstate" w:hAnsi="EYInterstate" w:cs="EYInterstate"/>
      <w:color w:val="000000"/>
      <w:sz w:val="24"/>
      <w:szCs w:val="24"/>
      <w:lang w:val="en-IN"/>
    </w:rPr>
  </w:style>
  <w:style w:type="paragraph" w:customStyle="1" w:styleId="EYTabletextbold">
    <w:name w:val="EY Table text bold"/>
    <w:basedOn w:val="Normal"/>
    <w:next w:val="Normal"/>
    <w:rsid w:val="00412BE4"/>
    <w:pPr>
      <w:overflowPunct/>
      <w:autoSpaceDE/>
      <w:autoSpaceDN/>
      <w:adjustRightInd/>
      <w:spacing w:before="20" w:after="20"/>
      <w:textAlignment w:val="auto"/>
      <w:outlineLvl w:val="0"/>
    </w:pPr>
    <w:rPr>
      <w:rFonts w:ascii="EYInterstate Light" w:hAnsi="EYInterstate Light"/>
      <w:b/>
      <w:sz w:val="16"/>
      <w:szCs w:val="24"/>
      <w:lang w:val="en-GB"/>
    </w:rPr>
  </w:style>
  <w:style w:type="paragraph" w:customStyle="1" w:styleId="NumberedHeading1">
    <w:name w:val="Numbered Heading 1"/>
    <w:basedOn w:val="Heading1"/>
    <w:rsid w:val="00833F69"/>
    <w:pPr>
      <w:keepLines w:val="0"/>
      <w:pageBreakBefore w:val="0"/>
      <w:numPr>
        <w:numId w:val="0"/>
      </w:numPr>
      <w:tabs>
        <w:tab w:val="num" w:pos="252"/>
      </w:tabs>
      <w:spacing w:line="240" w:lineRule="auto"/>
      <w:ind w:left="284" w:hanging="284"/>
    </w:pPr>
    <w:rPr>
      <w:rFonts w:ascii="EYInterstate Light" w:hAnsi="EYInterstate Light"/>
      <w:b w:val="0"/>
      <w:bCs/>
      <w:color w:val="7F7E82"/>
      <w:spacing w:val="-10"/>
      <w:sz w:val="48"/>
      <w:szCs w:val="48"/>
      <w:lang w:val="en-GB"/>
    </w:rPr>
  </w:style>
  <w:style w:type="paragraph" w:customStyle="1" w:styleId="NumberedHeading3">
    <w:name w:val="Numbered Heading 3"/>
    <w:basedOn w:val="Heading3"/>
    <w:rsid w:val="00B324CA"/>
    <w:pPr>
      <w:keepLines w:val="0"/>
      <w:widowControl/>
      <w:numPr>
        <w:ilvl w:val="0"/>
        <w:numId w:val="0"/>
      </w:numPr>
      <w:tabs>
        <w:tab w:val="num" w:pos="2160"/>
      </w:tabs>
      <w:spacing w:before="240" w:after="120" w:line="240" w:lineRule="auto"/>
      <w:ind w:left="2160" w:hanging="360"/>
      <w:jc w:val="left"/>
    </w:pPr>
    <w:rPr>
      <w:rFonts w:ascii="EYInterstate Light" w:eastAsia="Times New Roman" w:hAnsi="EYInterstate Light"/>
      <w:b/>
      <w:iCs w:val="0"/>
      <w:color w:val="7F7E82"/>
      <w:spacing w:val="0"/>
      <w:kern w:val="0"/>
      <w:szCs w:val="26"/>
    </w:rPr>
  </w:style>
  <w:style w:type="paragraph" w:customStyle="1" w:styleId="EYTableNormal">
    <w:name w:val="EY Table Normal"/>
    <w:basedOn w:val="Normal"/>
    <w:autoRedefine/>
    <w:rsid w:val="006964FE"/>
    <w:pPr>
      <w:overflowPunct/>
      <w:autoSpaceDE/>
      <w:autoSpaceDN/>
      <w:adjustRightInd/>
      <w:spacing w:after="0"/>
      <w:textAlignment w:val="auto"/>
      <w:outlineLvl w:val="0"/>
    </w:pPr>
    <w:rPr>
      <w:rFonts w:ascii="EYInterstate Light" w:hAnsi="EYInterstate Light"/>
      <w:sz w:val="16"/>
      <w:szCs w:val="24"/>
      <w:lang w:val="en-GB"/>
    </w:rPr>
  </w:style>
  <w:style w:type="paragraph" w:customStyle="1" w:styleId="EYTableHeading">
    <w:name w:val="EY Table Heading"/>
    <w:basedOn w:val="Normal"/>
    <w:rsid w:val="006964FE"/>
    <w:pPr>
      <w:overflowPunct/>
      <w:autoSpaceDE/>
      <w:autoSpaceDN/>
      <w:adjustRightInd/>
      <w:spacing w:before="60" w:after="60"/>
      <w:textAlignment w:val="auto"/>
      <w:outlineLvl w:val="0"/>
    </w:pPr>
    <w:rPr>
      <w:rFonts w:ascii="EYInterstate Light" w:hAnsi="EYInterstate Light"/>
      <w:b/>
      <w:color w:val="7F7E82"/>
      <w:sz w:val="16"/>
      <w:szCs w:val="24"/>
      <w:lang w:val="en-GB"/>
    </w:rPr>
  </w:style>
  <w:style w:type="paragraph" w:customStyle="1" w:styleId="EYTableHeadingWhite">
    <w:name w:val="EY Table Heading (White)"/>
    <w:basedOn w:val="EYTableHeading"/>
    <w:rsid w:val="006964FE"/>
    <w:pPr>
      <w:outlineLvl w:val="9"/>
    </w:pPr>
    <w:rPr>
      <w:rFonts w:ascii="EYInterstate" w:hAnsi="EYInterstate"/>
      <w:bCs/>
      <w:color w:val="FFFFFF"/>
      <w:lang w:val="en-US"/>
    </w:rPr>
  </w:style>
  <w:style w:type="table" w:styleId="LightList-Accent1">
    <w:name w:val="Light List Accent 1"/>
    <w:basedOn w:val="TableNormal"/>
    <w:uiPriority w:val="61"/>
    <w:rsid w:val="00522655"/>
    <w:rPr>
      <w:rFonts w:asciiTheme="minorHAnsi" w:eastAsiaTheme="minorHAnsi" w:hAnsiTheme="minorHAnsi" w:cstheme="minorBidi"/>
      <w:sz w:val="22"/>
      <w:szCs w:val="22"/>
      <w:lang w:val="en-IN"/>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TOCHeading">
    <w:name w:val="TOC Heading"/>
    <w:basedOn w:val="Heading1"/>
    <w:next w:val="Normal"/>
    <w:uiPriority w:val="39"/>
    <w:unhideWhenUsed/>
    <w:qFormat/>
    <w:rsid w:val="00AB2241"/>
    <w:pPr>
      <w:keepNext/>
      <w:pageBreakBefore w:val="0"/>
      <w:numPr>
        <w:numId w:val="0"/>
      </w:numPr>
      <w:spacing w:before="480" w:after="0" w:line="276" w:lineRule="auto"/>
      <w:outlineLvl w:val="9"/>
    </w:pPr>
    <w:rPr>
      <w:rFonts w:asciiTheme="majorHAnsi" w:hAnsiTheme="majorHAnsi" w:cstheme="majorBidi"/>
      <w:bCs/>
      <w:color w:val="365F91" w:themeColor="accent1" w:themeShade="BF"/>
      <w:spacing w:val="0"/>
      <w:kern w:val="0"/>
      <w:sz w:val="28"/>
      <w:szCs w:val="28"/>
      <w:lang w:eastAsia="ja-JP"/>
    </w:rPr>
  </w:style>
  <w:style w:type="paragraph" w:styleId="Revision">
    <w:name w:val="Revision"/>
    <w:hidden/>
    <w:uiPriority w:val="99"/>
    <w:semiHidden/>
    <w:rsid w:val="001E2885"/>
    <w:rPr>
      <w:rFonts w:ascii="Trebuchet MS" w:hAnsi="Trebuchet MS"/>
    </w:rPr>
  </w:style>
  <w:style w:type="character" w:customStyle="1" w:styleId="CommentTextChar">
    <w:name w:val="Comment Text Char"/>
    <w:basedOn w:val="DefaultParagraphFont"/>
    <w:link w:val="CommentText"/>
    <w:semiHidden/>
    <w:rsid w:val="00540356"/>
    <w:rPr>
      <w:rFonts w:ascii="Trebuchet MS" w:hAnsi="Trebuchet MS"/>
    </w:rPr>
  </w:style>
  <w:style w:type="paragraph" w:styleId="Bibliography">
    <w:name w:val="Bibliography"/>
    <w:basedOn w:val="Normal"/>
    <w:next w:val="Normal"/>
    <w:uiPriority w:val="37"/>
    <w:semiHidden/>
    <w:unhideWhenUsed/>
    <w:rsid w:val="007D2E95"/>
  </w:style>
  <w:style w:type="paragraph" w:styleId="BlockText">
    <w:name w:val="Block Text"/>
    <w:basedOn w:val="Normal"/>
    <w:semiHidden/>
    <w:unhideWhenUsed/>
    <w:rsid w:val="007D2E95"/>
    <w:pPr>
      <w:pBdr>
        <w:top w:val="single" w:sz="2" w:space="10" w:color="4F81BD" w:themeColor="accent1" w:frame="1"/>
        <w:left w:val="single" w:sz="2" w:space="10" w:color="4F81BD" w:themeColor="accent1" w:frame="1"/>
        <w:bottom w:val="single" w:sz="2" w:space="10" w:color="4F81BD" w:themeColor="accent1" w:frame="1"/>
        <w:right w:val="single" w:sz="2" w:space="10" w:color="4F81BD" w:themeColor="accent1" w:frame="1"/>
      </w:pBdr>
      <w:ind w:left="1152" w:right="1152"/>
    </w:pPr>
    <w:rPr>
      <w:rFonts w:asciiTheme="minorHAnsi" w:eastAsiaTheme="minorEastAsia" w:hAnsiTheme="minorHAnsi" w:cstheme="minorBidi"/>
      <w:i/>
      <w:iCs/>
      <w:color w:val="4F81BD" w:themeColor="accent1"/>
    </w:rPr>
  </w:style>
  <w:style w:type="paragraph" w:styleId="BodyText2">
    <w:name w:val="Body Text 2"/>
    <w:basedOn w:val="Normal"/>
    <w:link w:val="BodyText2Char"/>
    <w:semiHidden/>
    <w:unhideWhenUsed/>
    <w:rsid w:val="007D2E95"/>
    <w:pPr>
      <w:spacing w:after="120" w:line="480" w:lineRule="auto"/>
    </w:pPr>
  </w:style>
  <w:style w:type="character" w:customStyle="1" w:styleId="BodyText2Char">
    <w:name w:val="Body Text 2 Char"/>
    <w:basedOn w:val="DefaultParagraphFont"/>
    <w:link w:val="BodyText2"/>
    <w:semiHidden/>
    <w:rsid w:val="007D2E95"/>
    <w:rPr>
      <w:rFonts w:ascii="Trebuchet MS" w:hAnsi="Trebuchet MS"/>
    </w:rPr>
  </w:style>
  <w:style w:type="paragraph" w:styleId="BodyText3">
    <w:name w:val="Body Text 3"/>
    <w:basedOn w:val="Normal"/>
    <w:link w:val="BodyText3Char"/>
    <w:semiHidden/>
    <w:unhideWhenUsed/>
    <w:rsid w:val="007D2E95"/>
    <w:pPr>
      <w:spacing w:after="120"/>
    </w:pPr>
    <w:rPr>
      <w:sz w:val="16"/>
      <w:szCs w:val="16"/>
    </w:rPr>
  </w:style>
  <w:style w:type="character" w:customStyle="1" w:styleId="BodyText3Char">
    <w:name w:val="Body Text 3 Char"/>
    <w:basedOn w:val="DefaultParagraphFont"/>
    <w:link w:val="BodyText3"/>
    <w:semiHidden/>
    <w:rsid w:val="007D2E95"/>
    <w:rPr>
      <w:rFonts w:ascii="Trebuchet MS" w:hAnsi="Trebuchet MS"/>
      <w:sz w:val="16"/>
      <w:szCs w:val="16"/>
    </w:rPr>
  </w:style>
  <w:style w:type="paragraph" w:styleId="BodyTextFirstIndent">
    <w:name w:val="Body Text First Indent"/>
    <w:basedOn w:val="BodyText"/>
    <w:link w:val="BodyTextFirstIndentChar"/>
    <w:rsid w:val="007D2E95"/>
    <w:pPr>
      <w:spacing w:after="180" w:line="240" w:lineRule="auto"/>
      <w:ind w:firstLine="360"/>
    </w:pPr>
    <w:rPr>
      <w:rFonts w:ascii="Trebuchet MS" w:hAnsi="Trebuchet MS"/>
    </w:rPr>
  </w:style>
  <w:style w:type="character" w:customStyle="1" w:styleId="BodyTextChar">
    <w:name w:val="Body Text Char"/>
    <w:basedOn w:val="DefaultParagraphFont"/>
    <w:link w:val="BodyText"/>
    <w:rsid w:val="007D2E95"/>
    <w:rPr>
      <w:rFonts w:ascii="Arial" w:hAnsi="Arial"/>
    </w:rPr>
  </w:style>
  <w:style w:type="character" w:customStyle="1" w:styleId="BodyTextFirstIndentChar">
    <w:name w:val="Body Text First Indent Char"/>
    <w:basedOn w:val="BodyTextChar"/>
    <w:link w:val="BodyTextFirstIndent"/>
    <w:rsid w:val="007D2E95"/>
    <w:rPr>
      <w:rFonts w:ascii="Trebuchet MS" w:hAnsi="Trebuchet MS"/>
    </w:rPr>
  </w:style>
  <w:style w:type="paragraph" w:styleId="BodyTextIndent">
    <w:name w:val="Body Text Indent"/>
    <w:basedOn w:val="Normal"/>
    <w:link w:val="BodyTextIndentChar"/>
    <w:semiHidden/>
    <w:unhideWhenUsed/>
    <w:rsid w:val="007D2E95"/>
    <w:pPr>
      <w:spacing w:after="120"/>
      <w:ind w:left="283"/>
    </w:pPr>
  </w:style>
  <w:style w:type="character" w:customStyle="1" w:styleId="BodyTextIndentChar">
    <w:name w:val="Body Text Indent Char"/>
    <w:basedOn w:val="DefaultParagraphFont"/>
    <w:link w:val="BodyTextIndent"/>
    <w:semiHidden/>
    <w:rsid w:val="007D2E95"/>
    <w:rPr>
      <w:rFonts w:ascii="Trebuchet MS" w:hAnsi="Trebuchet MS"/>
    </w:rPr>
  </w:style>
  <w:style w:type="paragraph" w:styleId="BodyTextFirstIndent2">
    <w:name w:val="Body Text First Indent 2"/>
    <w:basedOn w:val="BodyTextIndent"/>
    <w:link w:val="BodyTextFirstIndent2Char"/>
    <w:semiHidden/>
    <w:unhideWhenUsed/>
    <w:rsid w:val="007D2E95"/>
    <w:pPr>
      <w:spacing w:after="180"/>
      <w:ind w:left="360" w:firstLine="360"/>
    </w:pPr>
  </w:style>
  <w:style w:type="character" w:customStyle="1" w:styleId="BodyTextFirstIndent2Char">
    <w:name w:val="Body Text First Indent 2 Char"/>
    <w:basedOn w:val="BodyTextIndentChar"/>
    <w:link w:val="BodyTextFirstIndent2"/>
    <w:semiHidden/>
    <w:rsid w:val="007D2E95"/>
    <w:rPr>
      <w:rFonts w:ascii="Trebuchet MS" w:hAnsi="Trebuchet MS"/>
    </w:rPr>
  </w:style>
  <w:style w:type="paragraph" w:styleId="BodyTextIndent2">
    <w:name w:val="Body Text Indent 2"/>
    <w:basedOn w:val="Normal"/>
    <w:link w:val="BodyTextIndent2Char"/>
    <w:semiHidden/>
    <w:unhideWhenUsed/>
    <w:rsid w:val="007D2E95"/>
    <w:pPr>
      <w:spacing w:after="120" w:line="480" w:lineRule="auto"/>
      <w:ind w:left="283"/>
    </w:pPr>
  </w:style>
  <w:style w:type="character" w:customStyle="1" w:styleId="BodyTextIndent2Char">
    <w:name w:val="Body Text Indent 2 Char"/>
    <w:basedOn w:val="DefaultParagraphFont"/>
    <w:link w:val="BodyTextIndent2"/>
    <w:semiHidden/>
    <w:rsid w:val="007D2E95"/>
    <w:rPr>
      <w:rFonts w:ascii="Trebuchet MS" w:hAnsi="Trebuchet MS"/>
    </w:rPr>
  </w:style>
  <w:style w:type="paragraph" w:styleId="BodyTextIndent3">
    <w:name w:val="Body Text Indent 3"/>
    <w:basedOn w:val="Normal"/>
    <w:link w:val="BodyTextIndent3Char"/>
    <w:semiHidden/>
    <w:unhideWhenUsed/>
    <w:rsid w:val="007D2E95"/>
    <w:pPr>
      <w:spacing w:after="120"/>
      <w:ind w:left="283"/>
    </w:pPr>
    <w:rPr>
      <w:sz w:val="16"/>
      <w:szCs w:val="16"/>
    </w:rPr>
  </w:style>
  <w:style w:type="character" w:customStyle="1" w:styleId="BodyTextIndent3Char">
    <w:name w:val="Body Text Indent 3 Char"/>
    <w:basedOn w:val="DefaultParagraphFont"/>
    <w:link w:val="BodyTextIndent3"/>
    <w:semiHidden/>
    <w:rsid w:val="007D2E95"/>
    <w:rPr>
      <w:rFonts w:ascii="Trebuchet MS" w:hAnsi="Trebuchet MS"/>
      <w:sz w:val="16"/>
      <w:szCs w:val="16"/>
    </w:rPr>
  </w:style>
  <w:style w:type="paragraph" w:styleId="Closing">
    <w:name w:val="Closing"/>
    <w:basedOn w:val="Normal"/>
    <w:link w:val="ClosingChar"/>
    <w:semiHidden/>
    <w:unhideWhenUsed/>
    <w:rsid w:val="007D2E95"/>
    <w:pPr>
      <w:spacing w:after="0"/>
      <w:ind w:left="4252"/>
    </w:pPr>
  </w:style>
  <w:style w:type="character" w:customStyle="1" w:styleId="ClosingChar">
    <w:name w:val="Closing Char"/>
    <w:basedOn w:val="DefaultParagraphFont"/>
    <w:link w:val="Closing"/>
    <w:semiHidden/>
    <w:rsid w:val="007D2E95"/>
    <w:rPr>
      <w:rFonts w:ascii="Trebuchet MS" w:hAnsi="Trebuchet MS"/>
    </w:rPr>
  </w:style>
  <w:style w:type="paragraph" w:styleId="Date">
    <w:name w:val="Date"/>
    <w:basedOn w:val="Normal"/>
    <w:next w:val="Normal"/>
    <w:link w:val="DateChar"/>
    <w:rsid w:val="007D2E95"/>
  </w:style>
  <w:style w:type="character" w:customStyle="1" w:styleId="DateChar">
    <w:name w:val="Date Char"/>
    <w:basedOn w:val="DefaultParagraphFont"/>
    <w:link w:val="Date"/>
    <w:rsid w:val="007D2E95"/>
    <w:rPr>
      <w:rFonts w:ascii="Trebuchet MS" w:hAnsi="Trebuchet MS"/>
    </w:rPr>
  </w:style>
  <w:style w:type="paragraph" w:styleId="E-mailSignature">
    <w:name w:val="E-mail Signature"/>
    <w:basedOn w:val="Normal"/>
    <w:link w:val="E-mailSignatureChar"/>
    <w:semiHidden/>
    <w:unhideWhenUsed/>
    <w:rsid w:val="007D2E95"/>
    <w:pPr>
      <w:spacing w:after="0"/>
    </w:pPr>
  </w:style>
  <w:style w:type="character" w:customStyle="1" w:styleId="E-mailSignatureChar">
    <w:name w:val="E-mail Signature Char"/>
    <w:basedOn w:val="DefaultParagraphFont"/>
    <w:link w:val="E-mailSignature"/>
    <w:semiHidden/>
    <w:rsid w:val="007D2E95"/>
    <w:rPr>
      <w:rFonts w:ascii="Trebuchet MS" w:hAnsi="Trebuchet MS"/>
    </w:rPr>
  </w:style>
  <w:style w:type="paragraph" w:styleId="EndnoteText">
    <w:name w:val="endnote text"/>
    <w:basedOn w:val="Normal"/>
    <w:link w:val="EndnoteTextChar"/>
    <w:semiHidden/>
    <w:unhideWhenUsed/>
    <w:rsid w:val="007D2E95"/>
    <w:pPr>
      <w:spacing w:after="0"/>
    </w:pPr>
  </w:style>
  <w:style w:type="character" w:customStyle="1" w:styleId="EndnoteTextChar">
    <w:name w:val="Endnote Text Char"/>
    <w:basedOn w:val="DefaultParagraphFont"/>
    <w:link w:val="EndnoteText"/>
    <w:semiHidden/>
    <w:rsid w:val="007D2E95"/>
    <w:rPr>
      <w:rFonts w:ascii="Trebuchet MS" w:hAnsi="Trebuchet MS"/>
    </w:rPr>
  </w:style>
  <w:style w:type="paragraph" w:styleId="EnvelopeAddress">
    <w:name w:val="envelope address"/>
    <w:basedOn w:val="Normal"/>
    <w:semiHidden/>
    <w:unhideWhenUsed/>
    <w:rsid w:val="007D2E95"/>
    <w:pPr>
      <w:framePr w:w="7920" w:h="1980" w:hRule="exact" w:hSpace="180" w:wrap="auto" w:hAnchor="page" w:xAlign="center" w:yAlign="bottom"/>
      <w:spacing w:after="0"/>
      <w:ind w:left="2880"/>
    </w:pPr>
    <w:rPr>
      <w:rFonts w:asciiTheme="majorHAnsi" w:eastAsiaTheme="majorEastAsia" w:hAnsiTheme="majorHAnsi" w:cstheme="majorBidi"/>
      <w:sz w:val="24"/>
      <w:szCs w:val="24"/>
    </w:rPr>
  </w:style>
  <w:style w:type="paragraph" w:styleId="EnvelopeReturn">
    <w:name w:val="envelope return"/>
    <w:basedOn w:val="Normal"/>
    <w:semiHidden/>
    <w:unhideWhenUsed/>
    <w:rsid w:val="007D2E95"/>
    <w:pPr>
      <w:spacing w:after="0"/>
    </w:pPr>
    <w:rPr>
      <w:rFonts w:asciiTheme="majorHAnsi" w:eastAsiaTheme="majorEastAsia" w:hAnsiTheme="majorHAnsi" w:cstheme="majorBidi"/>
    </w:rPr>
  </w:style>
  <w:style w:type="paragraph" w:styleId="FootnoteText">
    <w:name w:val="footnote text"/>
    <w:basedOn w:val="Normal"/>
    <w:link w:val="FootnoteTextChar"/>
    <w:semiHidden/>
    <w:unhideWhenUsed/>
    <w:rsid w:val="007D2E95"/>
    <w:pPr>
      <w:spacing w:after="0"/>
    </w:pPr>
  </w:style>
  <w:style w:type="character" w:customStyle="1" w:styleId="FootnoteTextChar">
    <w:name w:val="Footnote Text Char"/>
    <w:basedOn w:val="DefaultParagraphFont"/>
    <w:link w:val="FootnoteText"/>
    <w:semiHidden/>
    <w:rsid w:val="007D2E95"/>
    <w:rPr>
      <w:rFonts w:ascii="Trebuchet MS" w:hAnsi="Trebuchet MS"/>
    </w:rPr>
  </w:style>
  <w:style w:type="paragraph" w:styleId="HTMLAddress">
    <w:name w:val="HTML Address"/>
    <w:basedOn w:val="Normal"/>
    <w:link w:val="HTMLAddressChar"/>
    <w:semiHidden/>
    <w:unhideWhenUsed/>
    <w:rsid w:val="007D2E95"/>
    <w:pPr>
      <w:spacing w:after="0"/>
    </w:pPr>
    <w:rPr>
      <w:i/>
      <w:iCs/>
    </w:rPr>
  </w:style>
  <w:style w:type="character" w:customStyle="1" w:styleId="HTMLAddressChar">
    <w:name w:val="HTML Address Char"/>
    <w:basedOn w:val="DefaultParagraphFont"/>
    <w:link w:val="HTMLAddress"/>
    <w:semiHidden/>
    <w:rsid w:val="007D2E95"/>
    <w:rPr>
      <w:rFonts w:ascii="Trebuchet MS" w:hAnsi="Trebuchet MS"/>
      <w:i/>
      <w:iCs/>
    </w:rPr>
  </w:style>
  <w:style w:type="paragraph" w:styleId="Index1">
    <w:name w:val="index 1"/>
    <w:basedOn w:val="Normal"/>
    <w:next w:val="Normal"/>
    <w:autoRedefine/>
    <w:semiHidden/>
    <w:unhideWhenUsed/>
    <w:rsid w:val="007D2E95"/>
    <w:pPr>
      <w:spacing w:after="0"/>
      <w:ind w:left="200" w:hanging="200"/>
    </w:pPr>
  </w:style>
  <w:style w:type="paragraph" w:styleId="Index2">
    <w:name w:val="index 2"/>
    <w:basedOn w:val="Normal"/>
    <w:next w:val="Normal"/>
    <w:autoRedefine/>
    <w:semiHidden/>
    <w:unhideWhenUsed/>
    <w:rsid w:val="007D2E95"/>
    <w:pPr>
      <w:spacing w:after="0"/>
      <w:ind w:left="400" w:hanging="200"/>
    </w:pPr>
  </w:style>
  <w:style w:type="paragraph" w:styleId="Index3">
    <w:name w:val="index 3"/>
    <w:basedOn w:val="Normal"/>
    <w:next w:val="Normal"/>
    <w:autoRedefine/>
    <w:semiHidden/>
    <w:unhideWhenUsed/>
    <w:rsid w:val="007D2E95"/>
    <w:pPr>
      <w:spacing w:after="0"/>
      <w:ind w:left="600" w:hanging="200"/>
    </w:pPr>
  </w:style>
  <w:style w:type="paragraph" w:styleId="Index4">
    <w:name w:val="index 4"/>
    <w:basedOn w:val="Normal"/>
    <w:next w:val="Normal"/>
    <w:autoRedefine/>
    <w:semiHidden/>
    <w:unhideWhenUsed/>
    <w:rsid w:val="007D2E95"/>
    <w:pPr>
      <w:spacing w:after="0"/>
      <w:ind w:left="800" w:hanging="200"/>
    </w:pPr>
  </w:style>
  <w:style w:type="paragraph" w:styleId="Index5">
    <w:name w:val="index 5"/>
    <w:basedOn w:val="Normal"/>
    <w:next w:val="Normal"/>
    <w:autoRedefine/>
    <w:semiHidden/>
    <w:unhideWhenUsed/>
    <w:rsid w:val="007D2E95"/>
    <w:pPr>
      <w:spacing w:after="0"/>
      <w:ind w:left="1000" w:hanging="200"/>
    </w:pPr>
  </w:style>
  <w:style w:type="paragraph" w:styleId="Index6">
    <w:name w:val="index 6"/>
    <w:basedOn w:val="Normal"/>
    <w:next w:val="Normal"/>
    <w:autoRedefine/>
    <w:semiHidden/>
    <w:unhideWhenUsed/>
    <w:rsid w:val="007D2E95"/>
    <w:pPr>
      <w:spacing w:after="0"/>
      <w:ind w:left="1200" w:hanging="200"/>
    </w:pPr>
  </w:style>
  <w:style w:type="paragraph" w:styleId="Index7">
    <w:name w:val="index 7"/>
    <w:basedOn w:val="Normal"/>
    <w:next w:val="Normal"/>
    <w:autoRedefine/>
    <w:semiHidden/>
    <w:unhideWhenUsed/>
    <w:rsid w:val="007D2E95"/>
    <w:pPr>
      <w:spacing w:after="0"/>
      <w:ind w:left="1400" w:hanging="200"/>
    </w:pPr>
  </w:style>
  <w:style w:type="paragraph" w:styleId="Index8">
    <w:name w:val="index 8"/>
    <w:basedOn w:val="Normal"/>
    <w:next w:val="Normal"/>
    <w:autoRedefine/>
    <w:semiHidden/>
    <w:unhideWhenUsed/>
    <w:rsid w:val="007D2E95"/>
    <w:pPr>
      <w:spacing w:after="0"/>
      <w:ind w:left="1600" w:hanging="200"/>
    </w:pPr>
  </w:style>
  <w:style w:type="paragraph" w:styleId="Index9">
    <w:name w:val="index 9"/>
    <w:basedOn w:val="Normal"/>
    <w:next w:val="Normal"/>
    <w:autoRedefine/>
    <w:semiHidden/>
    <w:unhideWhenUsed/>
    <w:rsid w:val="007D2E95"/>
    <w:pPr>
      <w:spacing w:after="0"/>
      <w:ind w:left="1800" w:hanging="200"/>
    </w:pPr>
  </w:style>
  <w:style w:type="paragraph" w:styleId="IndexHeading">
    <w:name w:val="index heading"/>
    <w:basedOn w:val="Normal"/>
    <w:next w:val="Index1"/>
    <w:semiHidden/>
    <w:unhideWhenUsed/>
    <w:rsid w:val="007D2E95"/>
    <w:rPr>
      <w:rFonts w:asciiTheme="majorHAnsi" w:eastAsiaTheme="majorEastAsia" w:hAnsiTheme="majorHAnsi" w:cstheme="majorBidi"/>
      <w:b/>
      <w:bCs/>
    </w:rPr>
  </w:style>
  <w:style w:type="paragraph" w:styleId="IntenseQuote">
    <w:name w:val="Intense Quote"/>
    <w:basedOn w:val="Normal"/>
    <w:next w:val="Normal"/>
    <w:link w:val="IntenseQuoteChar"/>
    <w:uiPriority w:val="30"/>
    <w:qFormat/>
    <w:rsid w:val="00AB2241"/>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AB2241"/>
    <w:rPr>
      <w:rFonts w:ascii="Trebuchet MS" w:hAnsi="Trebuchet MS"/>
      <w:b/>
      <w:bCs/>
      <w:i/>
      <w:iCs/>
      <w:color w:val="4F81BD" w:themeColor="accent1"/>
    </w:rPr>
  </w:style>
  <w:style w:type="paragraph" w:styleId="List">
    <w:name w:val="List"/>
    <w:basedOn w:val="Normal"/>
    <w:semiHidden/>
    <w:unhideWhenUsed/>
    <w:rsid w:val="007D2E95"/>
    <w:pPr>
      <w:ind w:left="283" w:hanging="283"/>
      <w:contextualSpacing/>
    </w:pPr>
  </w:style>
  <w:style w:type="paragraph" w:styleId="List2">
    <w:name w:val="List 2"/>
    <w:basedOn w:val="Normal"/>
    <w:semiHidden/>
    <w:unhideWhenUsed/>
    <w:rsid w:val="007D2E95"/>
    <w:pPr>
      <w:ind w:left="566" w:hanging="283"/>
      <w:contextualSpacing/>
    </w:pPr>
  </w:style>
  <w:style w:type="paragraph" w:styleId="List3">
    <w:name w:val="List 3"/>
    <w:basedOn w:val="Normal"/>
    <w:semiHidden/>
    <w:unhideWhenUsed/>
    <w:rsid w:val="007D2E95"/>
    <w:pPr>
      <w:ind w:left="849" w:hanging="283"/>
      <w:contextualSpacing/>
    </w:pPr>
  </w:style>
  <w:style w:type="paragraph" w:styleId="List4">
    <w:name w:val="List 4"/>
    <w:basedOn w:val="Normal"/>
    <w:rsid w:val="007D2E95"/>
    <w:pPr>
      <w:ind w:left="1132" w:hanging="283"/>
      <w:contextualSpacing/>
    </w:pPr>
  </w:style>
  <w:style w:type="paragraph" w:styleId="List5">
    <w:name w:val="List 5"/>
    <w:basedOn w:val="Normal"/>
    <w:rsid w:val="007D2E95"/>
    <w:pPr>
      <w:ind w:left="1415" w:hanging="283"/>
      <w:contextualSpacing/>
    </w:pPr>
  </w:style>
  <w:style w:type="paragraph" w:styleId="ListContinue">
    <w:name w:val="List Continue"/>
    <w:basedOn w:val="Normal"/>
    <w:semiHidden/>
    <w:unhideWhenUsed/>
    <w:rsid w:val="007D2E95"/>
    <w:pPr>
      <w:spacing w:after="120"/>
      <w:ind w:left="283"/>
      <w:contextualSpacing/>
    </w:pPr>
  </w:style>
  <w:style w:type="paragraph" w:styleId="ListContinue2">
    <w:name w:val="List Continue 2"/>
    <w:basedOn w:val="Normal"/>
    <w:semiHidden/>
    <w:unhideWhenUsed/>
    <w:rsid w:val="007D2E95"/>
    <w:pPr>
      <w:spacing w:after="120"/>
      <w:ind w:left="566"/>
      <w:contextualSpacing/>
    </w:pPr>
  </w:style>
  <w:style w:type="paragraph" w:styleId="ListContinue3">
    <w:name w:val="List Continue 3"/>
    <w:basedOn w:val="Normal"/>
    <w:semiHidden/>
    <w:unhideWhenUsed/>
    <w:rsid w:val="007D2E95"/>
    <w:pPr>
      <w:spacing w:after="120"/>
      <w:ind w:left="849"/>
      <w:contextualSpacing/>
    </w:pPr>
  </w:style>
  <w:style w:type="paragraph" w:styleId="ListContinue4">
    <w:name w:val="List Continue 4"/>
    <w:basedOn w:val="Normal"/>
    <w:semiHidden/>
    <w:unhideWhenUsed/>
    <w:rsid w:val="007D2E95"/>
    <w:pPr>
      <w:spacing w:after="120"/>
      <w:ind w:left="1132"/>
      <w:contextualSpacing/>
    </w:pPr>
  </w:style>
  <w:style w:type="paragraph" w:styleId="ListContinue5">
    <w:name w:val="List Continue 5"/>
    <w:basedOn w:val="Normal"/>
    <w:semiHidden/>
    <w:unhideWhenUsed/>
    <w:rsid w:val="007D2E95"/>
    <w:pPr>
      <w:spacing w:after="120"/>
      <w:ind w:left="1415"/>
      <w:contextualSpacing/>
    </w:pPr>
  </w:style>
  <w:style w:type="paragraph" w:styleId="ListNumber2">
    <w:name w:val="List Number 2"/>
    <w:basedOn w:val="Normal"/>
    <w:semiHidden/>
    <w:unhideWhenUsed/>
    <w:rsid w:val="007D2E95"/>
    <w:pPr>
      <w:numPr>
        <w:numId w:val="19"/>
      </w:numPr>
      <w:contextualSpacing/>
    </w:pPr>
  </w:style>
  <w:style w:type="paragraph" w:styleId="ListNumber3">
    <w:name w:val="List Number 3"/>
    <w:basedOn w:val="Normal"/>
    <w:semiHidden/>
    <w:unhideWhenUsed/>
    <w:rsid w:val="007D2E95"/>
    <w:pPr>
      <w:numPr>
        <w:numId w:val="20"/>
      </w:numPr>
      <w:contextualSpacing/>
    </w:pPr>
  </w:style>
  <w:style w:type="paragraph" w:styleId="ListNumber4">
    <w:name w:val="List Number 4"/>
    <w:basedOn w:val="Normal"/>
    <w:semiHidden/>
    <w:unhideWhenUsed/>
    <w:rsid w:val="007D2E95"/>
    <w:pPr>
      <w:numPr>
        <w:numId w:val="21"/>
      </w:numPr>
      <w:contextualSpacing/>
    </w:pPr>
  </w:style>
  <w:style w:type="paragraph" w:styleId="ListNumber5">
    <w:name w:val="List Number 5"/>
    <w:basedOn w:val="Normal"/>
    <w:semiHidden/>
    <w:unhideWhenUsed/>
    <w:rsid w:val="007D2E95"/>
    <w:pPr>
      <w:numPr>
        <w:numId w:val="22"/>
      </w:numPr>
      <w:contextualSpacing/>
    </w:pPr>
  </w:style>
  <w:style w:type="paragraph" w:styleId="MacroText">
    <w:name w:val="macro"/>
    <w:link w:val="MacroTextChar"/>
    <w:semiHidden/>
    <w:unhideWhenUsed/>
    <w:rsid w:val="007D2E95"/>
    <w:pPr>
      <w:tabs>
        <w:tab w:val="left" w:pos="480"/>
        <w:tab w:val="left" w:pos="960"/>
        <w:tab w:val="left" w:pos="1440"/>
        <w:tab w:val="left" w:pos="1920"/>
        <w:tab w:val="left" w:pos="2400"/>
        <w:tab w:val="left" w:pos="2880"/>
        <w:tab w:val="left" w:pos="3360"/>
        <w:tab w:val="left" w:pos="3840"/>
        <w:tab w:val="left" w:pos="4320"/>
      </w:tabs>
      <w:overflowPunct w:val="0"/>
      <w:autoSpaceDE w:val="0"/>
      <w:autoSpaceDN w:val="0"/>
      <w:adjustRightInd w:val="0"/>
      <w:textAlignment w:val="baseline"/>
    </w:pPr>
    <w:rPr>
      <w:rFonts w:ascii="Consolas" w:hAnsi="Consolas"/>
    </w:rPr>
  </w:style>
  <w:style w:type="character" w:customStyle="1" w:styleId="MacroTextChar">
    <w:name w:val="Macro Text Char"/>
    <w:basedOn w:val="DefaultParagraphFont"/>
    <w:link w:val="MacroText"/>
    <w:semiHidden/>
    <w:rsid w:val="007D2E95"/>
    <w:rPr>
      <w:rFonts w:ascii="Consolas" w:hAnsi="Consolas"/>
    </w:rPr>
  </w:style>
  <w:style w:type="paragraph" w:styleId="MessageHeader">
    <w:name w:val="Message Header"/>
    <w:basedOn w:val="Normal"/>
    <w:link w:val="MessageHeaderChar"/>
    <w:semiHidden/>
    <w:unhideWhenUsed/>
    <w:rsid w:val="007D2E95"/>
    <w:pPr>
      <w:pBdr>
        <w:top w:val="single" w:sz="6" w:space="1" w:color="auto"/>
        <w:left w:val="single" w:sz="6" w:space="1" w:color="auto"/>
        <w:bottom w:val="single" w:sz="6" w:space="1" w:color="auto"/>
        <w:right w:val="single" w:sz="6" w:space="1" w:color="auto"/>
      </w:pBdr>
      <w:shd w:val="pct20" w:color="auto" w:fill="auto"/>
      <w:spacing w:after="0"/>
      <w:ind w:left="1134" w:hanging="1134"/>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semiHidden/>
    <w:rsid w:val="007D2E95"/>
    <w:rPr>
      <w:rFonts w:asciiTheme="majorHAnsi" w:eastAsiaTheme="majorEastAsia" w:hAnsiTheme="majorHAnsi" w:cstheme="majorBidi"/>
      <w:sz w:val="24"/>
      <w:szCs w:val="24"/>
      <w:shd w:val="pct20" w:color="auto" w:fill="auto"/>
    </w:rPr>
  </w:style>
  <w:style w:type="paragraph" w:styleId="NormalIndent">
    <w:name w:val="Normal Indent"/>
    <w:basedOn w:val="Normal"/>
    <w:semiHidden/>
    <w:unhideWhenUsed/>
    <w:rsid w:val="007D2E95"/>
    <w:pPr>
      <w:ind w:left="720"/>
    </w:pPr>
  </w:style>
  <w:style w:type="paragraph" w:styleId="NoteHeading">
    <w:name w:val="Note Heading"/>
    <w:basedOn w:val="Normal"/>
    <w:next w:val="Normal"/>
    <w:link w:val="NoteHeadingChar"/>
    <w:semiHidden/>
    <w:unhideWhenUsed/>
    <w:rsid w:val="007D2E95"/>
    <w:pPr>
      <w:spacing w:after="0"/>
    </w:pPr>
  </w:style>
  <w:style w:type="character" w:customStyle="1" w:styleId="NoteHeadingChar">
    <w:name w:val="Note Heading Char"/>
    <w:basedOn w:val="DefaultParagraphFont"/>
    <w:link w:val="NoteHeading"/>
    <w:semiHidden/>
    <w:rsid w:val="007D2E95"/>
    <w:rPr>
      <w:rFonts w:ascii="Trebuchet MS" w:hAnsi="Trebuchet MS"/>
    </w:rPr>
  </w:style>
  <w:style w:type="paragraph" w:styleId="Signature">
    <w:name w:val="Signature"/>
    <w:basedOn w:val="Normal"/>
    <w:link w:val="SignatureChar"/>
    <w:semiHidden/>
    <w:unhideWhenUsed/>
    <w:rsid w:val="007D2E95"/>
    <w:pPr>
      <w:spacing w:after="0"/>
      <w:ind w:left="4252"/>
    </w:pPr>
  </w:style>
  <w:style w:type="character" w:customStyle="1" w:styleId="SignatureChar">
    <w:name w:val="Signature Char"/>
    <w:basedOn w:val="DefaultParagraphFont"/>
    <w:link w:val="Signature"/>
    <w:semiHidden/>
    <w:rsid w:val="007D2E95"/>
    <w:rPr>
      <w:rFonts w:ascii="Trebuchet MS" w:hAnsi="Trebuchet MS"/>
    </w:rPr>
  </w:style>
  <w:style w:type="paragraph" w:styleId="Subtitle">
    <w:name w:val="Subtitle"/>
    <w:basedOn w:val="Normal"/>
    <w:next w:val="Normal"/>
    <w:link w:val="SubtitleChar"/>
    <w:qFormat/>
    <w:rsid w:val="00AB2241"/>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rsid w:val="00AB2241"/>
    <w:rPr>
      <w:rFonts w:asciiTheme="majorHAnsi" w:eastAsiaTheme="majorEastAsia" w:hAnsiTheme="majorHAnsi" w:cstheme="majorBidi"/>
      <w:i/>
      <w:iCs/>
      <w:color w:val="4F81BD" w:themeColor="accent1"/>
      <w:spacing w:val="15"/>
      <w:sz w:val="24"/>
      <w:szCs w:val="24"/>
    </w:rPr>
  </w:style>
  <w:style w:type="paragraph" w:styleId="Title">
    <w:name w:val="Title"/>
    <w:basedOn w:val="Normal"/>
    <w:next w:val="Normal"/>
    <w:link w:val="TitleChar"/>
    <w:qFormat/>
    <w:rsid w:val="00AB2241"/>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rsid w:val="00AB2241"/>
    <w:rPr>
      <w:rFonts w:asciiTheme="majorHAnsi" w:eastAsiaTheme="majorEastAsia" w:hAnsiTheme="majorHAnsi" w:cstheme="majorBidi"/>
      <w:color w:val="17365D" w:themeColor="text2" w:themeShade="BF"/>
      <w:spacing w:val="5"/>
      <w:kern w:val="28"/>
      <w:sz w:val="52"/>
      <w:szCs w:val="52"/>
    </w:rPr>
  </w:style>
  <w:style w:type="character" w:customStyle="1" w:styleId="Heading2Char">
    <w:name w:val="Heading 2 Char"/>
    <w:basedOn w:val="DefaultParagraphFont"/>
    <w:link w:val="Heading2"/>
    <w:rsid w:val="009B6723"/>
    <w:rPr>
      <w:rFonts w:ascii="EYInterstate" w:eastAsiaTheme="majorEastAsia" w:hAnsi="EYInterstate" w:cs="Arial"/>
      <w:color w:val="646464"/>
      <w:sz w:val="32"/>
      <w:szCs w:val="28"/>
    </w:rPr>
  </w:style>
  <w:style w:type="character" w:customStyle="1" w:styleId="Heading4Char">
    <w:name w:val="Heading 4 Char"/>
    <w:basedOn w:val="DefaultParagraphFont"/>
    <w:link w:val="Heading4"/>
    <w:rsid w:val="00A8717E"/>
    <w:rPr>
      <w:rFonts w:ascii="EYInterstate" w:eastAsiaTheme="majorEastAsia" w:hAnsi="EYInterstate" w:cstheme="majorBidi"/>
      <w:i/>
      <w:iCs/>
    </w:rPr>
  </w:style>
  <w:style w:type="character" w:customStyle="1" w:styleId="Heading5Char">
    <w:name w:val="Heading 5 Char"/>
    <w:basedOn w:val="DefaultParagraphFont"/>
    <w:link w:val="Heading5"/>
    <w:rsid w:val="00AB2241"/>
    <w:rPr>
      <w:rFonts w:ascii="EY Tagline" w:eastAsiaTheme="majorEastAsia" w:hAnsi="EY Tagline" w:cstheme="majorBidi"/>
      <w:color w:val="FFFFFF"/>
      <w:sz w:val="92"/>
    </w:rPr>
  </w:style>
  <w:style w:type="character" w:customStyle="1" w:styleId="Heading6Char">
    <w:name w:val="Heading 6 Char"/>
    <w:basedOn w:val="DefaultParagraphFont"/>
    <w:link w:val="Heading6"/>
    <w:rsid w:val="00AB2241"/>
    <w:rPr>
      <w:rFonts w:ascii="EY Gothic Cond DemiPS" w:eastAsiaTheme="majorEastAsia" w:hAnsi="EY Gothic Cond DemiPS" w:cstheme="majorBidi"/>
      <w:color w:val="FFFFFF"/>
      <w:sz w:val="124"/>
    </w:rPr>
  </w:style>
  <w:style w:type="character" w:customStyle="1" w:styleId="Heading7Char">
    <w:name w:val="Heading 7 Char"/>
    <w:basedOn w:val="DefaultParagraphFont"/>
    <w:link w:val="Heading7"/>
    <w:rsid w:val="00AB2241"/>
    <w:rPr>
      <w:rFonts w:ascii="Optima" w:eastAsiaTheme="majorEastAsia" w:hAnsi="Optima" w:cstheme="majorBidi"/>
      <w:b/>
      <w:bCs/>
      <w:noProof/>
      <w:color w:val="808080"/>
      <w:sz w:val="14"/>
    </w:rPr>
  </w:style>
  <w:style w:type="character" w:customStyle="1" w:styleId="Heading8Char">
    <w:name w:val="Heading 8 Char"/>
    <w:basedOn w:val="DefaultParagraphFont"/>
    <w:link w:val="Heading8"/>
    <w:rsid w:val="00AB2241"/>
    <w:rPr>
      <w:rFonts w:ascii="EY Gothic Cond Demi" w:eastAsiaTheme="majorEastAsia" w:hAnsi="EY Gothic Cond Demi" w:cstheme="majorBidi"/>
      <w:color w:val="4367C5"/>
      <w:sz w:val="28"/>
    </w:rPr>
  </w:style>
  <w:style w:type="character" w:customStyle="1" w:styleId="Heading9Char">
    <w:name w:val="Heading 9 Char"/>
    <w:basedOn w:val="DefaultParagraphFont"/>
    <w:link w:val="Heading9"/>
    <w:rsid w:val="00AB2241"/>
    <w:rPr>
      <w:rFonts w:ascii="Arial" w:eastAsiaTheme="majorEastAsia" w:hAnsi="Arial" w:cs="Arial"/>
      <w:sz w:val="22"/>
      <w:szCs w:val="22"/>
    </w:rPr>
  </w:style>
  <w:style w:type="character" w:styleId="SubtleEmphasis">
    <w:name w:val="Subtle Emphasis"/>
    <w:basedOn w:val="DefaultParagraphFont"/>
    <w:uiPriority w:val="19"/>
    <w:qFormat/>
    <w:rsid w:val="00AB2241"/>
    <w:rPr>
      <w:i/>
      <w:iCs/>
      <w:color w:val="808080" w:themeColor="text1" w:themeTint="7F"/>
    </w:rPr>
  </w:style>
  <w:style w:type="character" w:styleId="IntenseEmphasis">
    <w:name w:val="Intense Emphasis"/>
    <w:basedOn w:val="DefaultParagraphFont"/>
    <w:uiPriority w:val="21"/>
    <w:qFormat/>
    <w:rsid w:val="00AB2241"/>
    <w:rPr>
      <w:b/>
      <w:bCs/>
      <w:i/>
      <w:iCs/>
      <w:color w:val="4F81BD" w:themeColor="accent1"/>
    </w:rPr>
  </w:style>
  <w:style w:type="character" w:styleId="SubtleReference">
    <w:name w:val="Subtle Reference"/>
    <w:basedOn w:val="DefaultParagraphFont"/>
    <w:uiPriority w:val="31"/>
    <w:qFormat/>
    <w:rsid w:val="00AB2241"/>
    <w:rPr>
      <w:smallCaps/>
      <w:color w:val="C0504D" w:themeColor="accent2"/>
      <w:u w:val="single"/>
    </w:rPr>
  </w:style>
  <w:style w:type="character" w:styleId="IntenseReference">
    <w:name w:val="Intense Reference"/>
    <w:basedOn w:val="DefaultParagraphFont"/>
    <w:uiPriority w:val="32"/>
    <w:qFormat/>
    <w:rsid w:val="00AB2241"/>
    <w:rPr>
      <w:b/>
      <w:bCs/>
      <w:smallCaps/>
      <w:color w:val="C0504D" w:themeColor="accent2"/>
      <w:spacing w:val="5"/>
      <w:u w:val="single"/>
    </w:rPr>
  </w:style>
  <w:style w:type="character" w:styleId="BookTitle">
    <w:name w:val="Book Title"/>
    <w:basedOn w:val="DefaultParagraphFont"/>
    <w:uiPriority w:val="33"/>
    <w:qFormat/>
    <w:rsid w:val="00AB2241"/>
    <w:rPr>
      <w:b/>
      <w:bCs/>
      <w:smallCaps/>
      <w:spacing w:val="5"/>
    </w:rPr>
  </w:style>
  <w:style w:type="character" w:customStyle="1" w:styleId="HTMLPreformattedChar">
    <w:name w:val="HTML Preformatted Char"/>
    <w:basedOn w:val="DefaultParagraphFont"/>
    <w:link w:val="HTMLPreformatted"/>
    <w:uiPriority w:val="99"/>
    <w:rsid w:val="00263C46"/>
    <w:rPr>
      <w:rFonts w:ascii="Courier New" w:hAnsi="Courier New" w:cs="Courier New"/>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0402598">
      <w:bodyDiv w:val="1"/>
      <w:marLeft w:val="0"/>
      <w:marRight w:val="0"/>
      <w:marTop w:val="0"/>
      <w:marBottom w:val="0"/>
      <w:divBdr>
        <w:top w:val="none" w:sz="0" w:space="0" w:color="auto"/>
        <w:left w:val="none" w:sz="0" w:space="0" w:color="auto"/>
        <w:bottom w:val="none" w:sz="0" w:space="0" w:color="auto"/>
        <w:right w:val="none" w:sz="0" w:space="0" w:color="auto"/>
      </w:divBdr>
      <w:divsChild>
        <w:div w:id="548803805">
          <w:marLeft w:val="0"/>
          <w:marRight w:val="0"/>
          <w:marTop w:val="0"/>
          <w:marBottom w:val="0"/>
          <w:divBdr>
            <w:top w:val="none" w:sz="0" w:space="0" w:color="auto"/>
            <w:left w:val="none" w:sz="0" w:space="0" w:color="auto"/>
            <w:bottom w:val="none" w:sz="0" w:space="0" w:color="auto"/>
            <w:right w:val="none" w:sz="0" w:space="0" w:color="auto"/>
          </w:divBdr>
        </w:div>
      </w:divsChild>
    </w:div>
    <w:div w:id="29109403">
      <w:bodyDiv w:val="1"/>
      <w:marLeft w:val="0"/>
      <w:marRight w:val="0"/>
      <w:marTop w:val="0"/>
      <w:marBottom w:val="0"/>
      <w:divBdr>
        <w:top w:val="none" w:sz="0" w:space="0" w:color="auto"/>
        <w:left w:val="none" w:sz="0" w:space="0" w:color="auto"/>
        <w:bottom w:val="none" w:sz="0" w:space="0" w:color="auto"/>
        <w:right w:val="none" w:sz="0" w:space="0" w:color="auto"/>
      </w:divBdr>
    </w:div>
    <w:div w:id="42754010">
      <w:bodyDiv w:val="1"/>
      <w:marLeft w:val="0"/>
      <w:marRight w:val="0"/>
      <w:marTop w:val="0"/>
      <w:marBottom w:val="0"/>
      <w:divBdr>
        <w:top w:val="none" w:sz="0" w:space="0" w:color="auto"/>
        <w:left w:val="none" w:sz="0" w:space="0" w:color="auto"/>
        <w:bottom w:val="none" w:sz="0" w:space="0" w:color="auto"/>
        <w:right w:val="none" w:sz="0" w:space="0" w:color="auto"/>
      </w:divBdr>
    </w:div>
    <w:div w:id="156307811">
      <w:bodyDiv w:val="1"/>
      <w:marLeft w:val="0"/>
      <w:marRight w:val="0"/>
      <w:marTop w:val="0"/>
      <w:marBottom w:val="0"/>
      <w:divBdr>
        <w:top w:val="none" w:sz="0" w:space="0" w:color="auto"/>
        <w:left w:val="none" w:sz="0" w:space="0" w:color="auto"/>
        <w:bottom w:val="none" w:sz="0" w:space="0" w:color="auto"/>
        <w:right w:val="none" w:sz="0" w:space="0" w:color="auto"/>
      </w:divBdr>
    </w:div>
    <w:div w:id="356935107">
      <w:bodyDiv w:val="1"/>
      <w:marLeft w:val="0"/>
      <w:marRight w:val="0"/>
      <w:marTop w:val="0"/>
      <w:marBottom w:val="0"/>
      <w:divBdr>
        <w:top w:val="none" w:sz="0" w:space="0" w:color="auto"/>
        <w:left w:val="none" w:sz="0" w:space="0" w:color="auto"/>
        <w:bottom w:val="none" w:sz="0" w:space="0" w:color="auto"/>
        <w:right w:val="none" w:sz="0" w:space="0" w:color="auto"/>
      </w:divBdr>
    </w:div>
    <w:div w:id="461727561">
      <w:bodyDiv w:val="1"/>
      <w:marLeft w:val="0"/>
      <w:marRight w:val="0"/>
      <w:marTop w:val="0"/>
      <w:marBottom w:val="0"/>
      <w:divBdr>
        <w:top w:val="none" w:sz="0" w:space="0" w:color="auto"/>
        <w:left w:val="none" w:sz="0" w:space="0" w:color="auto"/>
        <w:bottom w:val="none" w:sz="0" w:space="0" w:color="auto"/>
        <w:right w:val="none" w:sz="0" w:space="0" w:color="auto"/>
      </w:divBdr>
    </w:div>
    <w:div w:id="489827715">
      <w:bodyDiv w:val="1"/>
      <w:marLeft w:val="0"/>
      <w:marRight w:val="0"/>
      <w:marTop w:val="0"/>
      <w:marBottom w:val="0"/>
      <w:divBdr>
        <w:top w:val="none" w:sz="0" w:space="0" w:color="auto"/>
        <w:left w:val="none" w:sz="0" w:space="0" w:color="auto"/>
        <w:bottom w:val="none" w:sz="0" w:space="0" w:color="auto"/>
        <w:right w:val="none" w:sz="0" w:space="0" w:color="auto"/>
      </w:divBdr>
    </w:div>
    <w:div w:id="542642284">
      <w:bodyDiv w:val="1"/>
      <w:marLeft w:val="0"/>
      <w:marRight w:val="0"/>
      <w:marTop w:val="0"/>
      <w:marBottom w:val="0"/>
      <w:divBdr>
        <w:top w:val="none" w:sz="0" w:space="0" w:color="auto"/>
        <w:left w:val="none" w:sz="0" w:space="0" w:color="auto"/>
        <w:bottom w:val="none" w:sz="0" w:space="0" w:color="auto"/>
        <w:right w:val="none" w:sz="0" w:space="0" w:color="auto"/>
      </w:divBdr>
    </w:div>
    <w:div w:id="598832106">
      <w:bodyDiv w:val="1"/>
      <w:marLeft w:val="0"/>
      <w:marRight w:val="0"/>
      <w:marTop w:val="0"/>
      <w:marBottom w:val="0"/>
      <w:divBdr>
        <w:top w:val="none" w:sz="0" w:space="0" w:color="auto"/>
        <w:left w:val="none" w:sz="0" w:space="0" w:color="auto"/>
        <w:bottom w:val="none" w:sz="0" w:space="0" w:color="auto"/>
        <w:right w:val="none" w:sz="0" w:space="0" w:color="auto"/>
      </w:divBdr>
      <w:divsChild>
        <w:div w:id="2058159649">
          <w:marLeft w:val="0"/>
          <w:marRight w:val="0"/>
          <w:marTop w:val="0"/>
          <w:marBottom w:val="0"/>
          <w:divBdr>
            <w:top w:val="none" w:sz="0" w:space="0" w:color="auto"/>
            <w:left w:val="none" w:sz="0" w:space="0" w:color="auto"/>
            <w:bottom w:val="none" w:sz="0" w:space="0" w:color="auto"/>
            <w:right w:val="none" w:sz="0" w:space="0" w:color="auto"/>
          </w:divBdr>
        </w:div>
      </w:divsChild>
    </w:div>
    <w:div w:id="647132275">
      <w:bodyDiv w:val="1"/>
      <w:marLeft w:val="0"/>
      <w:marRight w:val="0"/>
      <w:marTop w:val="0"/>
      <w:marBottom w:val="0"/>
      <w:divBdr>
        <w:top w:val="none" w:sz="0" w:space="0" w:color="auto"/>
        <w:left w:val="none" w:sz="0" w:space="0" w:color="auto"/>
        <w:bottom w:val="none" w:sz="0" w:space="0" w:color="auto"/>
        <w:right w:val="none" w:sz="0" w:space="0" w:color="auto"/>
      </w:divBdr>
    </w:div>
    <w:div w:id="684090764">
      <w:bodyDiv w:val="1"/>
      <w:marLeft w:val="0"/>
      <w:marRight w:val="0"/>
      <w:marTop w:val="0"/>
      <w:marBottom w:val="0"/>
      <w:divBdr>
        <w:top w:val="none" w:sz="0" w:space="0" w:color="auto"/>
        <w:left w:val="none" w:sz="0" w:space="0" w:color="auto"/>
        <w:bottom w:val="none" w:sz="0" w:space="0" w:color="auto"/>
        <w:right w:val="none" w:sz="0" w:space="0" w:color="auto"/>
      </w:divBdr>
      <w:divsChild>
        <w:div w:id="1782605529">
          <w:marLeft w:val="0"/>
          <w:marRight w:val="0"/>
          <w:marTop w:val="0"/>
          <w:marBottom w:val="0"/>
          <w:divBdr>
            <w:top w:val="none" w:sz="0" w:space="0" w:color="auto"/>
            <w:left w:val="none" w:sz="0" w:space="0" w:color="auto"/>
            <w:bottom w:val="none" w:sz="0" w:space="0" w:color="auto"/>
            <w:right w:val="none" w:sz="0" w:space="0" w:color="auto"/>
          </w:divBdr>
        </w:div>
      </w:divsChild>
    </w:div>
    <w:div w:id="715395683">
      <w:bodyDiv w:val="1"/>
      <w:marLeft w:val="0"/>
      <w:marRight w:val="0"/>
      <w:marTop w:val="0"/>
      <w:marBottom w:val="0"/>
      <w:divBdr>
        <w:top w:val="none" w:sz="0" w:space="0" w:color="auto"/>
        <w:left w:val="none" w:sz="0" w:space="0" w:color="auto"/>
        <w:bottom w:val="none" w:sz="0" w:space="0" w:color="auto"/>
        <w:right w:val="none" w:sz="0" w:space="0" w:color="auto"/>
      </w:divBdr>
      <w:divsChild>
        <w:div w:id="254435409">
          <w:marLeft w:val="0"/>
          <w:marRight w:val="0"/>
          <w:marTop w:val="0"/>
          <w:marBottom w:val="0"/>
          <w:divBdr>
            <w:top w:val="none" w:sz="0" w:space="0" w:color="auto"/>
            <w:left w:val="none" w:sz="0" w:space="0" w:color="auto"/>
            <w:bottom w:val="none" w:sz="0" w:space="0" w:color="auto"/>
            <w:right w:val="none" w:sz="0" w:space="0" w:color="auto"/>
          </w:divBdr>
        </w:div>
      </w:divsChild>
    </w:div>
    <w:div w:id="1047801737">
      <w:bodyDiv w:val="1"/>
      <w:marLeft w:val="0"/>
      <w:marRight w:val="0"/>
      <w:marTop w:val="0"/>
      <w:marBottom w:val="0"/>
      <w:divBdr>
        <w:top w:val="none" w:sz="0" w:space="0" w:color="auto"/>
        <w:left w:val="none" w:sz="0" w:space="0" w:color="auto"/>
        <w:bottom w:val="none" w:sz="0" w:space="0" w:color="auto"/>
        <w:right w:val="none" w:sz="0" w:space="0" w:color="auto"/>
      </w:divBdr>
    </w:div>
    <w:div w:id="1124734215">
      <w:bodyDiv w:val="1"/>
      <w:marLeft w:val="0"/>
      <w:marRight w:val="0"/>
      <w:marTop w:val="0"/>
      <w:marBottom w:val="0"/>
      <w:divBdr>
        <w:top w:val="none" w:sz="0" w:space="0" w:color="auto"/>
        <w:left w:val="none" w:sz="0" w:space="0" w:color="auto"/>
        <w:bottom w:val="none" w:sz="0" w:space="0" w:color="auto"/>
        <w:right w:val="none" w:sz="0" w:space="0" w:color="auto"/>
      </w:divBdr>
      <w:divsChild>
        <w:div w:id="487482837">
          <w:marLeft w:val="0"/>
          <w:marRight w:val="0"/>
          <w:marTop w:val="0"/>
          <w:marBottom w:val="0"/>
          <w:divBdr>
            <w:top w:val="none" w:sz="0" w:space="0" w:color="auto"/>
            <w:left w:val="none" w:sz="0" w:space="0" w:color="auto"/>
            <w:bottom w:val="none" w:sz="0" w:space="0" w:color="auto"/>
            <w:right w:val="none" w:sz="0" w:space="0" w:color="auto"/>
          </w:divBdr>
        </w:div>
      </w:divsChild>
    </w:div>
    <w:div w:id="1125662050">
      <w:bodyDiv w:val="1"/>
      <w:marLeft w:val="0"/>
      <w:marRight w:val="0"/>
      <w:marTop w:val="0"/>
      <w:marBottom w:val="0"/>
      <w:divBdr>
        <w:top w:val="none" w:sz="0" w:space="0" w:color="auto"/>
        <w:left w:val="none" w:sz="0" w:space="0" w:color="auto"/>
        <w:bottom w:val="none" w:sz="0" w:space="0" w:color="auto"/>
        <w:right w:val="none" w:sz="0" w:space="0" w:color="auto"/>
      </w:divBdr>
      <w:divsChild>
        <w:div w:id="2135052824">
          <w:marLeft w:val="0"/>
          <w:marRight w:val="0"/>
          <w:marTop w:val="0"/>
          <w:marBottom w:val="0"/>
          <w:divBdr>
            <w:top w:val="none" w:sz="0" w:space="0" w:color="auto"/>
            <w:left w:val="none" w:sz="0" w:space="0" w:color="auto"/>
            <w:bottom w:val="none" w:sz="0" w:space="0" w:color="auto"/>
            <w:right w:val="none" w:sz="0" w:space="0" w:color="auto"/>
          </w:divBdr>
        </w:div>
        <w:div w:id="758866047">
          <w:marLeft w:val="0"/>
          <w:marRight w:val="0"/>
          <w:marTop w:val="0"/>
          <w:marBottom w:val="0"/>
          <w:divBdr>
            <w:top w:val="none" w:sz="0" w:space="0" w:color="auto"/>
            <w:left w:val="none" w:sz="0" w:space="0" w:color="auto"/>
            <w:bottom w:val="none" w:sz="0" w:space="0" w:color="auto"/>
            <w:right w:val="none" w:sz="0" w:space="0" w:color="auto"/>
          </w:divBdr>
        </w:div>
      </w:divsChild>
    </w:div>
    <w:div w:id="1180848805">
      <w:bodyDiv w:val="1"/>
      <w:marLeft w:val="0"/>
      <w:marRight w:val="0"/>
      <w:marTop w:val="0"/>
      <w:marBottom w:val="0"/>
      <w:divBdr>
        <w:top w:val="none" w:sz="0" w:space="0" w:color="auto"/>
        <w:left w:val="none" w:sz="0" w:space="0" w:color="auto"/>
        <w:bottom w:val="none" w:sz="0" w:space="0" w:color="auto"/>
        <w:right w:val="none" w:sz="0" w:space="0" w:color="auto"/>
      </w:divBdr>
    </w:div>
    <w:div w:id="1341858261">
      <w:bodyDiv w:val="1"/>
      <w:marLeft w:val="0"/>
      <w:marRight w:val="0"/>
      <w:marTop w:val="0"/>
      <w:marBottom w:val="0"/>
      <w:divBdr>
        <w:top w:val="none" w:sz="0" w:space="0" w:color="auto"/>
        <w:left w:val="none" w:sz="0" w:space="0" w:color="auto"/>
        <w:bottom w:val="none" w:sz="0" w:space="0" w:color="auto"/>
        <w:right w:val="none" w:sz="0" w:space="0" w:color="auto"/>
      </w:divBdr>
    </w:div>
    <w:div w:id="1383359387">
      <w:bodyDiv w:val="1"/>
      <w:marLeft w:val="0"/>
      <w:marRight w:val="0"/>
      <w:marTop w:val="0"/>
      <w:marBottom w:val="0"/>
      <w:divBdr>
        <w:top w:val="none" w:sz="0" w:space="0" w:color="auto"/>
        <w:left w:val="none" w:sz="0" w:space="0" w:color="auto"/>
        <w:bottom w:val="none" w:sz="0" w:space="0" w:color="auto"/>
        <w:right w:val="none" w:sz="0" w:space="0" w:color="auto"/>
      </w:divBdr>
    </w:div>
    <w:div w:id="1402285995">
      <w:bodyDiv w:val="1"/>
      <w:marLeft w:val="0"/>
      <w:marRight w:val="0"/>
      <w:marTop w:val="0"/>
      <w:marBottom w:val="0"/>
      <w:divBdr>
        <w:top w:val="none" w:sz="0" w:space="0" w:color="auto"/>
        <w:left w:val="none" w:sz="0" w:space="0" w:color="auto"/>
        <w:bottom w:val="none" w:sz="0" w:space="0" w:color="auto"/>
        <w:right w:val="none" w:sz="0" w:space="0" w:color="auto"/>
      </w:divBdr>
    </w:div>
    <w:div w:id="1418163914">
      <w:bodyDiv w:val="1"/>
      <w:marLeft w:val="0"/>
      <w:marRight w:val="0"/>
      <w:marTop w:val="0"/>
      <w:marBottom w:val="0"/>
      <w:divBdr>
        <w:top w:val="none" w:sz="0" w:space="0" w:color="auto"/>
        <w:left w:val="none" w:sz="0" w:space="0" w:color="auto"/>
        <w:bottom w:val="none" w:sz="0" w:space="0" w:color="auto"/>
        <w:right w:val="none" w:sz="0" w:space="0" w:color="auto"/>
      </w:divBdr>
    </w:div>
    <w:div w:id="1466040405">
      <w:bodyDiv w:val="1"/>
      <w:marLeft w:val="0"/>
      <w:marRight w:val="0"/>
      <w:marTop w:val="0"/>
      <w:marBottom w:val="0"/>
      <w:divBdr>
        <w:top w:val="none" w:sz="0" w:space="0" w:color="auto"/>
        <w:left w:val="none" w:sz="0" w:space="0" w:color="auto"/>
        <w:bottom w:val="none" w:sz="0" w:space="0" w:color="auto"/>
        <w:right w:val="none" w:sz="0" w:space="0" w:color="auto"/>
      </w:divBdr>
    </w:div>
    <w:div w:id="1515269721">
      <w:bodyDiv w:val="1"/>
      <w:marLeft w:val="0"/>
      <w:marRight w:val="0"/>
      <w:marTop w:val="0"/>
      <w:marBottom w:val="0"/>
      <w:divBdr>
        <w:top w:val="none" w:sz="0" w:space="0" w:color="auto"/>
        <w:left w:val="none" w:sz="0" w:space="0" w:color="auto"/>
        <w:bottom w:val="none" w:sz="0" w:space="0" w:color="auto"/>
        <w:right w:val="none" w:sz="0" w:space="0" w:color="auto"/>
      </w:divBdr>
    </w:div>
    <w:div w:id="1665275719">
      <w:bodyDiv w:val="1"/>
      <w:marLeft w:val="0"/>
      <w:marRight w:val="0"/>
      <w:marTop w:val="0"/>
      <w:marBottom w:val="0"/>
      <w:divBdr>
        <w:top w:val="none" w:sz="0" w:space="0" w:color="auto"/>
        <w:left w:val="none" w:sz="0" w:space="0" w:color="auto"/>
        <w:bottom w:val="none" w:sz="0" w:space="0" w:color="auto"/>
        <w:right w:val="none" w:sz="0" w:space="0" w:color="auto"/>
      </w:divBdr>
      <w:divsChild>
        <w:div w:id="1779714896">
          <w:marLeft w:val="0"/>
          <w:marRight w:val="0"/>
          <w:marTop w:val="0"/>
          <w:marBottom w:val="0"/>
          <w:divBdr>
            <w:top w:val="none" w:sz="0" w:space="0" w:color="auto"/>
            <w:left w:val="none" w:sz="0" w:space="0" w:color="auto"/>
            <w:bottom w:val="none" w:sz="0" w:space="0" w:color="auto"/>
            <w:right w:val="none" w:sz="0" w:space="0" w:color="auto"/>
          </w:divBdr>
        </w:div>
      </w:divsChild>
    </w:div>
    <w:div w:id="1667825708">
      <w:bodyDiv w:val="1"/>
      <w:marLeft w:val="0"/>
      <w:marRight w:val="0"/>
      <w:marTop w:val="0"/>
      <w:marBottom w:val="0"/>
      <w:divBdr>
        <w:top w:val="none" w:sz="0" w:space="0" w:color="auto"/>
        <w:left w:val="none" w:sz="0" w:space="0" w:color="auto"/>
        <w:bottom w:val="none" w:sz="0" w:space="0" w:color="auto"/>
        <w:right w:val="none" w:sz="0" w:space="0" w:color="auto"/>
      </w:divBdr>
      <w:divsChild>
        <w:div w:id="661348615">
          <w:marLeft w:val="0"/>
          <w:marRight w:val="0"/>
          <w:marTop w:val="0"/>
          <w:marBottom w:val="0"/>
          <w:divBdr>
            <w:top w:val="none" w:sz="0" w:space="0" w:color="auto"/>
            <w:left w:val="none" w:sz="0" w:space="0" w:color="auto"/>
            <w:bottom w:val="none" w:sz="0" w:space="0" w:color="auto"/>
            <w:right w:val="none" w:sz="0" w:space="0" w:color="auto"/>
          </w:divBdr>
        </w:div>
      </w:divsChild>
    </w:div>
    <w:div w:id="1701199126">
      <w:bodyDiv w:val="1"/>
      <w:marLeft w:val="0"/>
      <w:marRight w:val="0"/>
      <w:marTop w:val="0"/>
      <w:marBottom w:val="0"/>
      <w:divBdr>
        <w:top w:val="none" w:sz="0" w:space="0" w:color="auto"/>
        <w:left w:val="none" w:sz="0" w:space="0" w:color="auto"/>
        <w:bottom w:val="none" w:sz="0" w:space="0" w:color="auto"/>
        <w:right w:val="none" w:sz="0" w:space="0" w:color="auto"/>
      </w:divBdr>
    </w:div>
    <w:div w:id="1794322581">
      <w:bodyDiv w:val="1"/>
      <w:marLeft w:val="0"/>
      <w:marRight w:val="0"/>
      <w:marTop w:val="0"/>
      <w:marBottom w:val="0"/>
      <w:divBdr>
        <w:top w:val="none" w:sz="0" w:space="0" w:color="auto"/>
        <w:left w:val="none" w:sz="0" w:space="0" w:color="auto"/>
        <w:bottom w:val="none" w:sz="0" w:space="0" w:color="auto"/>
        <w:right w:val="none" w:sz="0" w:space="0" w:color="auto"/>
      </w:divBdr>
    </w:div>
    <w:div w:id="1800764150">
      <w:bodyDiv w:val="1"/>
      <w:marLeft w:val="0"/>
      <w:marRight w:val="0"/>
      <w:marTop w:val="0"/>
      <w:marBottom w:val="0"/>
      <w:divBdr>
        <w:top w:val="none" w:sz="0" w:space="0" w:color="auto"/>
        <w:left w:val="none" w:sz="0" w:space="0" w:color="auto"/>
        <w:bottom w:val="none" w:sz="0" w:space="0" w:color="auto"/>
        <w:right w:val="none" w:sz="0" w:space="0" w:color="auto"/>
      </w:divBdr>
    </w:div>
    <w:div w:id="1820269645">
      <w:bodyDiv w:val="1"/>
      <w:marLeft w:val="0"/>
      <w:marRight w:val="0"/>
      <w:marTop w:val="0"/>
      <w:marBottom w:val="0"/>
      <w:divBdr>
        <w:top w:val="none" w:sz="0" w:space="0" w:color="auto"/>
        <w:left w:val="none" w:sz="0" w:space="0" w:color="auto"/>
        <w:bottom w:val="none" w:sz="0" w:space="0" w:color="auto"/>
        <w:right w:val="none" w:sz="0" w:space="0" w:color="auto"/>
      </w:divBdr>
    </w:div>
    <w:div w:id="1889954220">
      <w:bodyDiv w:val="1"/>
      <w:marLeft w:val="0"/>
      <w:marRight w:val="0"/>
      <w:marTop w:val="0"/>
      <w:marBottom w:val="0"/>
      <w:divBdr>
        <w:top w:val="none" w:sz="0" w:space="0" w:color="auto"/>
        <w:left w:val="none" w:sz="0" w:space="0" w:color="auto"/>
        <w:bottom w:val="none" w:sz="0" w:space="0" w:color="auto"/>
        <w:right w:val="none" w:sz="0" w:space="0" w:color="auto"/>
      </w:divBdr>
      <w:divsChild>
        <w:div w:id="1525511519">
          <w:marLeft w:val="0"/>
          <w:marRight w:val="0"/>
          <w:marTop w:val="0"/>
          <w:marBottom w:val="0"/>
          <w:divBdr>
            <w:top w:val="none" w:sz="0" w:space="0" w:color="auto"/>
            <w:left w:val="none" w:sz="0" w:space="0" w:color="auto"/>
            <w:bottom w:val="none" w:sz="0" w:space="0" w:color="auto"/>
            <w:right w:val="none" w:sz="0" w:space="0" w:color="auto"/>
          </w:divBdr>
        </w:div>
      </w:divsChild>
    </w:div>
    <w:div w:id="1898777205">
      <w:bodyDiv w:val="1"/>
      <w:marLeft w:val="0"/>
      <w:marRight w:val="0"/>
      <w:marTop w:val="0"/>
      <w:marBottom w:val="0"/>
      <w:divBdr>
        <w:top w:val="none" w:sz="0" w:space="0" w:color="auto"/>
        <w:left w:val="none" w:sz="0" w:space="0" w:color="auto"/>
        <w:bottom w:val="none" w:sz="0" w:space="0" w:color="auto"/>
        <w:right w:val="none" w:sz="0" w:space="0" w:color="auto"/>
      </w:divBdr>
    </w:div>
    <w:div w:id="1916477566">
      <w:bodyDiv w:val="1"/>
      <w:marLeft w:val="0"/>
      <w:marRight w:val="0"/>
      <w:marTop w:val="0"/>
      <w:marBottom w:val="0"/>
      <w:divBdr>
        <w:top w:val="none" w:sz="0" w:space="0" w:color="auto"/>
        <w:left w:val="none" w:sz="0" w:space="0" w:color="auto"/>
        <w:bottom w:val="none" w:sz="0" w:space="0" w:color="auto"/>
        <w:right w:val="none" w:sz="0" w:space="0" w:color="auto"/>
      </w:divBdr>
    </w:div>
    <w:div w:id="1950114123">
      <w:bodyDiv w:val="1"/>
      <w:marLeft w:val="0"/>
      <w:marRight w:val="0"/>
      <w:marTop w:val="0"/>
      <w:marBottom w:val="0"/>
      <w:divBdr>
        <w:top w:val="none" w:sz="0" w:space="0" w:color="auto"/>
        <w:left w:val="none" w:sz="0" w:space="0" w:color="auto"/>
        <w:bottom w:val="none" w:sz="0" w:space="0" w:color="auto"/>
        <w:right w:val="none" w:sz="0" w:space="0" w:color="auto"/>
      </w:divBdr>
      <w:divsChild>
        <w:div w:id="1828470090">
          <w:marLeft w:val="0"/>
          <w:marRight w:val="0"/>
          <w:marTop w:val="0"/>
          <w:marBottom w:val="0"/>
          <w:divBdr>
            <w:top w:val="none" w:sz="0" w:space="0" w:color="auto"/>
            <w:left w:val="none" w:sz="0" w:space="0" w:color="auto"/>
            <w:bottom w:val="none" w:sz="0" w:space="0" w:color="auto"/>
            <w:right w:val="none" w:sz="0" w:space="0" w:color="auto"/>
          </w:divBdr>
          <w:divsChild>
            <w:div w:id="608046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648814">
      <w:bodyDiv w:val="1"/>
      <w:marLeft w:val="0"/>
      <w:marRight w:val="0"/>
      <w:marTop w:val="0"/>
      <w:marBottom w:val="0"/>
      <w:divBdr>
        <w:top w:val="none" w:sz="0" w:space="0" w:color="auto"/>
        <w:left w:val="none" w:sz="0" w:space="0" w:color="auto"/>
        <w:bottom w:val="none" w:sz="0" w:space="0" w:color="auto"/>
        <w:right w:val="none" w:sz="0" w:space="0" w:color="auto"/>
      </w:divBdr>
      <w:divsChild>
        <w:div w:id="1162549690">
          <w:marLeft w:val="0"/>
          <w:marRight w:val="0"/>
          <w:marTop w:val="0"/>
          <w:marBottom w:val="0"/>
          <w:divBdr>
            <w:top w:val="none" w:sz="0" w:space="0" w:color="auto"/>
            <w:left w:val="none" w:sz="0" w:space="0" w:color="auto"/>
            <w:bottom w:val="none" w:sz="0" w:space="0" w:color="auto"/>
            <w:right w:val="none" w:sz="0" w:space="0" w:color="auto"/>
          </w:divBdr>
        </w:div>
      </w:divsChild>
    </w:div>
    <w:div w:id="1987858517">
      <w:bodyDiv w:val="1"/>
      <w:marLeft w:val="0"/>
      <w:marRight w:val="0"/>
      <w:marTop w:val="0"/>
      <w:marBottom w:val="0"/>
      <w:divBdr>
        <w:top w:val="none" w:sz="0" w:space="0" w:color="auto"/>
        <w:left w:val="none" w:sz="0" w:space="0" w:color="auto"/>
        <w:bottom w:val="none" w:sz="0" w:space="0" w:color="auto"/>
        <w:right w:val="none" w:sz="0" w:space="0" w:color="auto"/>
      </w:divBdr>
    </w:div>
    <w:div w:id="19993358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microsoft.com/office/2007/relationships/stylesWithEffects" Target="stylesWithEffects.xml"/><Relationship Id="rId13" Type="http://schemas.openxmlformats.org/officeDocument/2006/relationships/header" Target="header1.xml"/><Relationship Id="rId18" Type="http://schemas.openxmlformats.org/officeDocument/2006/relationships/header" Target="header3.xml"/><Relationship Id="rId26" Type="http://schemas.openxmlformats.org/officeDocument/2006/relationships/image" Target="media/image2.emf"/><Relationship Id="rId39" Type="http://schemas.openxmlformats.org/officeDocument/2006/relationships/image" Target="media/image10.png"/><Relationship Id="rId3" Type="http://schemas.openxmlformats.org/officeDocument/2006/relationships/customXml" Target="../customXml/item3.xml"/><Relationship Id="rId21" Type="http://schemas.openxmlformats.org/officeDocument/2006/relationships/footer" Target="footer5.xml"/><Relationship Id="rId34" Type="http://schemas.openxmlformats.org/officeDocument/2006/relationships/hyperlink" Target="mailto:info@bzride.com" TargetMode="External"/><Relationship Id="rId42" Type="http://schemas.openxmlformats.org/officeDocument/2006/relationships/theme" Target="theme/theme1.xml"/><Relationship Id="rId7" Type="http://schemas.openxmlformats.org/officeDocument/2006/relationships/styles" Target="styles.xml"/><Relationship Id="rId12" Type="http://schemas.openxmlformats.org/officeDocument/2006/relationships/endnotes" Target="endnotes.xml"/><Relationship Id="rId17" Type="http://schemas.openxmlformats.org/officeDocument/2006/relationships/footer" Target="footer3.xml"/><Relationship Id="rId25" Type="http://schemas.openxmlformats.org/officeDocument/2006/relationships/hyperlink" Target="https://share.ey.net/sites/tassdprojects/das/Shared%20Documents/Architecture/Wireframes/DAS-v2.3.zip" TargetMode="External"/><Relationship Id="rId33" Type="http://schemas.openxmlformats.org/officeDocument/2006/relationships/oleObject" Target="embeddings/oleObject4.bin"/><Relationship Id="rId38" Type="http://schemas.openxmlformats.org/officeDocument/2006/relationships/image" Target="media/image9.png"/><Relationship Id="rId2" Type="http://schemas.openxmlformats.org/officeDocument/2006/relationships/customXml" Target="../customXml/item2.xml"/><Relationship Id="rId16" Type="http://schemas.openxmlformats.org/officeDocument/2006/relationships/header" Target="header2.xml"/><Relationship Id="rId20" Type="http://schemas.openxmlformats.org/officeDocument/2006/relationships/footer" Target="footer4.xml"/><Relationship Id="rId29" Type="http://schemas.openxmlformats.org/officeDocument/2006/relationships/oleObject" Target="embeddings/oleObject2.bin"/><Relationship Id="rId41" Type="http://schemas.openxmlformats.org/officeDocument/2006/relationships/fontTable" Target="fontTable.xml"/><Relationship Id="rId209" Type="http://schemas.microsoft.com/office/2011/relationships/people" Target="people.xml"/><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footnotes" Target="footnotes.xml"/><Relationship Id="rId24" Type="http://schemas.openxmlformats.org/officeDocument/2006/relationships/hyperlink" Target="https://share.ey.net/sites/tassdprojects/das/Shared%20Documents/Architecture/DAS%20Mobile%20App%20Solution%20Architecture%20Document.docx?Web=1" TargetMode="External"/><Relationship Id="rId32" Type="http://schemas.openxmlformats.org/officeDocument/2006/relationships/image" Target="media/image5.emf"/><Relationship Id="rId37" Type="http://schemas.openxmlformats.org/officeDocument/2006/relationships/image" Target="media/image8.png"/><Relationship Id="rId40" Type="http://schemas.openxmlformats.org/officeDocument/2006/relationships/image" Target="media/image11.png"/><Relationship Id="rId5" Type="http://schemas.openxmlformats.org/officeDocument/2006/relationships/customXml" Target="../customXml/item5.xml"/><Relationship Id="rId15" Type="http://schemas.openxmlformats.org/officeDocument/2006/relationships/footer" Target="footer2.xml"/><Relationship Id="rId23" Type="http://schemas.openxmlformats.org/officeDocument/2006/relationships/footer" Target="footer6.xml"/><Relationship Id="rId28" Type="http://schemas.openxmlformats.org/officeDocument/2006/relationships/image" Target="media/image3.emf"/><Relationship Id="rId36" Type="http://schemas.openxmlformats.org/officeDocument/2006/relationships/image" Target="media/image7.png"/><Relationship Id="rId10" Type="http://schemas.openxmlformats.org/officeDocument/2006/relationships/webSettings" Target="webSettings.xml"/><Relationship Id="rId19" Type="http://schemas.openxmlformats.org/officeDocument/2006/relationships/header" Target="header4.xml"/><Relationship Id="rId31" Type="http://schemas.openxmlformats.org/officeDocument/2006/relationships/oleObject" Target="embeddings/oleObject3.bin"/><Relationship Id="rId4" Type="http://schemas.openxmlformats.org/officeDocument/2006/relationships/customXml" Target="../customXml/item4.xml"/><Relationship Id="rId9" Type="http://schemas.openxmlformats.org/officeDocument/2006/relationships/settings" Target="settings.xml"/><Relationship Id="rId14" Type="http://schemas.openxmlformats.org/officeDocument/2006/relationships/footer" Target="footer1.xml"/><Relationship Id="rId22" Type="http://schemas.openxmlformats.org/officeDocument/2006/relationships/header" Target="header5.xml"/><Relationship Id="rId27" Type="http://schemas.openxmlformats.org/officeDocument/2006/relationships/oleObject" Target="embeddings/oleObject1.bin"/><Relationship Id="rId30" Type="http://schemas.openxmlformats.org/officeDocument/2006/relationships/image" Target="media/image4.emf"/><Relationship Id="rId35" Type="http://schemas.openxmlformats.org/officeDocument/2006/relationships/image" Target="media/image6.png"/><Relationship Id="rId210" Type="http://schemas.microsoft.com/office/2011/relationships/commentsExtended" Target="commentsExtended.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chabrla\Application%20Data\Microsoft\Templates\E&amp;Y%20Templates\GlobalIT_Baseline_Portrait.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8DF1DA36E272AB408F1BE5D3A37B8DBF" ma:contentTypeVersion="0" ma:contentTypeDescription="Create a new document." ma:contentTypeScope="" ma:versionID="655907b8b9e0f0628c4400db8cd6bbd9">
  <xsd:schema xmlns:xsd="http://www.w3.org/2001/XMLSchema" xmlns:xs="http://www.w3.org/2001/XMLSchema" xmlns:p="http://schemas.microsoft.com/office/2006/metadata/properties" xmlns:ns2="a9847def-fa21-4eb3-ac95-0ae07d725983" targetNamespace="http://schemas.microsoft.com/office/2006/metadata/properties" ma:root="true" ma:fieldsID="03bae2fde89719c5be3d91617c6082f8" ns2:_="">
    <xsd:import namespace="a9847def-fa21-4eb3-ac95-0ae07d725983"/>
    <xsd:element name="properties">
      <xsd:complexType>
        <xsd:sequence>
          <xsd:element name="documentManagement">
            <xsd:complexType>
              <xsd:all>
                <xsd:element ref="ns2:_dlc_DocId" minOccurs="0"/>
                <xsd:element ref="ns2:_dlc_DocIdUrl" minOccurs="0"/>
                <xsd:element ref="ns2:_dlc_DocIdPersistId"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9847def-fa21-4eb3-ac95-0ae07d725983" elementFormDefault="qualified">
    <xsd:import namespace="http://schemas.microsoft.com/office/2006/documentManagement/types"/>
    <xsd:import namespace="http://schemas.microsoft.com/office/infopath/2007/PartnerControls"/>
    <xsd:element name="_dlc_DocId" ma:index="8" nillable="true" ma:displayName="Document ID Value" ma:description="The value of the document ID assigned to this item." ma:internalName="_dlc_DocId" ma:readOnly="true">
      <xsd:simpleType>
        <xsd:restriction base="dms:Text"/>
      </xsd:simpleType>
    </xsd:element>
    <xsd:element name="_dlc_DocIdUrl" ma:index="9" nillable="true" ma:displayName="Document ID" ma:description="Permanent link to this document."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10" nillable="true" ma:displayName="Persist ID" ma:description="Keep ID on add." ma:hidden="true" ma:internalName="_dlc_DocIdPersistId" ma:readOnly="true">
      <xsd:simpleType>
        <xsd:restriction base="dms:Boolea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_dlc_DocId xmlns="a9847def-fa21-4eb3-ac95-0ae07d725983">35JRMW7HZ6MR-18-71</_dlc_DocId>
    <_dlc_DocIdUrl xmlns="a9847def-fa21-4eb3-ac95-0ae07d725983">
      <Url>https://share.ey.net/sites/tassdprojects/das/_layouts/15/DocIdRedir.aspx?ID=35JRMW7HZ6MR-18-71</Url>
      <Description>35JRMW7HZ6MR-18-71</Description>
    </_dlc_DocIdUrl>
  </documentManagement>
</p:properties>
</file>

<file path=customXml/item4.xml><?xml version="1.0" encoding="utf-8"?>
<?mso-contentType ?>
<spe:Receivers xmlns:spe="http://schemas.microsoft.com/sharepoint/events">
  <Receiver>
    <Name>Document ID Generator</Name>
    <Synchronization>Synchronous</Synchronization>
    <Type>10001</Type>
    <SequenceNumber>1000</SequenceNumber>
    <Url/>
    <Assembly>Microsoft.Office.DocumentManagement, Version=15.0.0.0, Culture=neutral, PublicKeyToken=71e9bce111e9429c</Assembly>
    <Class>Microsoft.Office.DocumentManagement.Internal.DocIdHandler</Class>
    <Data/>
    <Filter/>
  </Receiver>
  <Receiver>
    <Name>Document ID Generator</Name>
    <Synchronization>Synchronous</Synchronization>
    <Type>10002</Type>
    <SequenceNumber>1001</SequenceNumber>
    <Url/>
    <Assembly>Microsoft.Office.DocumentManagement, Version=15.0.0.0, Culture=neutral, PublicKeyToken=71e9bce111e9429c</Assembly>
    <Class>Microsoft.Office.DocumentManagement.Internal.DocIdHandler</Class>
    <Data/>
    <Filter/>
  </Receiver>
  <Receiver>
    <Name>Document ID Generator</Name>
    <Synchronization>Synchronous</Synchronization>
    <Type>10004</Type>
    <SequenceNumber>1002</SequenceNumber>
    <Url/>
    <Assembly>Microsoft.Office.DocumentManagement, Version=15.0.0.0, Culture=neutral, PublicKeyToken=71e9bce111e9429c</Assembly>
    <Class>Microsoft.Office.DocumentManagement.Internal.DocIdHandler</Class>
    <Data/>
    <Filter/>
  </Receiver>
  <Receiver>
    <Name>Document ID Generator</Name>
    <Synchronization>Synchronous</Synchronization>
    <Type>10006</Type>
    <SequenceNumber>1003</SequenceNumber>
    <Url/>
    <Assembly>Microsoft.Office.DocumentManagement, Version=15.0.0.0, Culture=neutral, PublicKeyToken=71e9bce111e9429c</Assembly>
    <Class>Microsoft.Office.DocumentManagement.Internal.DocIdHandler</Class>
    <Data/>
    <Filter/>
  </Receiver>
</spe:Receivers>
</file>

<file path=customXml/item5.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6B619C9-C792-4EE4-8E81-3395CB26993B}">
  <ds:schemaRefs>
    <ds:schemaRef ds:uri="http://schemas.microsoft.com/sharepoint/v3/contenttype/forms"/>
  </ds:schemaRefs>
</ds:datastoreItem>
</file>

<file path=customXml/itemProps2.xml><?xml version="1.0" encoding="utf-8"?>
<ds:datastoreItem xmlns:ds="http://schemas.openxmlformats.org/officeDocument/2006/customXml" ds:itemID="{862C840C-F8D9-4EB9-BAD0-35600143FA6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9847def-fa21-4eb3-ac95-0ae07d72598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6DF52D95-52D9-4965-8128-849B1CD27DD7}">
  <ds:schemaRefs>
    <ds:schemaRef ds:uri="http://schemas.microsoft.com/office/2006/metadata/properties"/>
    <ds:schemaRef ds:uri="http://schemas.microsoft.com/office/infopath/2007/PartnerControls"/>
    <ds:schemaRef ds:uri="a9847def-fa21-4eb3-ac95-0ae07d725983"/>
  </ds:schemaRefs>
</ds:datastoreItem>
</file>

<file path=customXml/itemProps4.xml><?xml version="1.0" encoding="utf-8"?>
<ds:datastoreItem xmlns:ds="http://schemas.openxmlformats.org/officeDocument/2006/customXml" ds:itemID="{702DFB0B-F08F-4B16-965B-1D571D0D8919}">
  <ds:schemaRefs>
    <ds:schemaRef ds:uri="http://schemas.microsoft.com/sharepoint/events"/>
  </ds:schemaRefs>
</ds:datastoreItem>
</file>

<file path=customXml/itemProps5.xml><?xml version="1.0" encoding="utf-8"?>
<ds:datastoreItem xmlns:ds="http://schemas.openxmlformats.org/officeDocument/2006/customXml" ds:itemID="{199AD90B-7DEC-430D-8A0A-19ECD7BA2A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GlobalIT_Baseline_Portrait.dot</Template>
  <TotalTime>5057</TotalTime>
  <Pages>39</Pages>
  <Words>4197</Words>
  <Characters>23926</Characters>
  <Application>Microsoft Office Word</Application>
  <DocSecurity>0</DocSecurity>
  <Lines>199</Lines>
  <Paragraphs>56</Paragraphs>
  <ScaleCrop>false</ScaleCrop>
  <HeadingPairs>
    <vt:vector size="2" baseType="variant">
      <vt:variant>
        <vt:lpstr>Title</vt:lpstr>
      </vt:variant>
      <vt:variant>
        <vt:i4>1</vt:i4>
      </vt:variant>
    </vt:vector>
  </HeadingPairs>
  <TitlesOfParts>
    <vt:vector size="1" baseType="lpstr">
      <vt:lpstr>ARC v8.0 Compliance Notifications</vt:lpstr>
    </vt:vector>
  </TitlesOfParts>
  <Company>Ernst &amp; Young, LLP</Company>
  <LinksUpToDate>false</LinksUpToDate>
  <CharactersWithSpaces>28067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ARC v8.0 Compliance Notifications</dc:title>
  <dc:description>INSTRUCTIONS: On Summary &amp; Custom tabs,  replace values with "&lt;". Click OK, then click ALT+A, then F9. Then select Print Preview. This will cause the values you entered in this dialog to be reflected in the headers/footers and body of the document.</dc:description>
  <cp:lastModifiedBy>Santhosh Joseph</cp:lastModifiedBy>
  <cp:revision>1485</cp:revision>
  <cp:lastPrinted>2010-10-06T17:04:00Z</cp:lastPrinted>
  <dcterms:created xsi:type="dcterms:W3CDTF">2015-06-16T10:38:00Z</dcterms:created>
  <dcterms:modified xsi:type="dcterms:W3CDTF">2016-06-29T08:50:00Z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Service Line">
    <vt:lpwstr>Global IT</vt:lpwstr>
  </property>
  <property fmtid="{D5CDD505-2E9C-101B-9397-08002B2CF9AE}" pid="3" name="Contact E-mail">
    <vt:lpwstr>aromal.pillai@xe04.ey.com</vt:lpwstr>
  </property>
  <property fmtid="{D5CDD505-2E9C-101B-9397-08002B2CF9AE}" pid="4" name="Date completed">
    <vt:lpwstr>06 September 2013</vt:lpwstr>
  </property>
  <property fmtid="{D5CDD505-2E9C-101B-9397-08002B2CF9AE}" pid="5" name="Confidential Statement - Cover">
    <vt:lpwstr>Confidential — For internal use only</vt:lpwstr>
  </property>
  <property fmtid="{D5CDD505-2E9C-101B-9397-08002B2CF9AE}" pid="6" name="Copyright year">
    <vt:lpwstr>2013</vt:lpwstr>
  </property>
  <property fmtid="{D5CDD505-2E9C-101B-9397-08002B2CF9AE}" pid="7" name="ContentTypeId">
    <vt:lpwstr>0x0101008DF1DA36E272AB408F1BE5D3A37B8DBF</vt:lpwstr>
  </property>
  <property fmtid="{D5CDD505-2E9C-101B-9397-08002B2CF9AE}" pid="8" name="_dlc_DocIdItemGuid">
    <vt:lpwstr>e1f9f384-579e-4ecd-a5ca-6df3328fe207</vt:lpwstr>
  </property>
</Properties>
</file>